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0ADD" w:rsidRPr="001F0ADD" w:rsidRDefault="001F0ADD" w:rsidP="001F0ADD">
      <w:pPr>
        <w:widowControl/>
        <w:spacing w:before="48" w:after="120"/>
        <w:jc w:val="center"/>
        <w:outlineLvl w:val="0"/>
        <w:rPr>
          <w:rFonts w:ascii="Segoe UI Light" w:eastAsia="宋体" w:hAnsi="Segoe UI Light" w:cs="宋体"/>
          <w:b/>
          <w:bCs/>
          <w:color w:val="666666"/>
          <w:kern w:val="36"/>
          <w:sz w:val="36"/>
          <w:szCs w:val="36"/>
        </w:rPr>
      </w:pPr>
      <w:r w:rsidRPr="001F0ADD">
        <w:rPr>
          <w:rFonts w:ascii="Segoe UI Light" w:eastAsia="宋体" w:hAnsi="Segoe UI Light" w:cs="宋体"/>
          <w:b/>
          <w:bCs/>
          <w:color w:val="666666"/>
          <w:kern w:val="36"/>
          <w:sz w:val="36"/>
          <w:szCs w:val="36"/>
        </w:rPr>
        <w:t>OpenGL3.0</w:t>
      </w:r>
      <w:r w:rsidRPr="001F0ADD">
        <w:rPr>
          <w:rFonts w:ascii="Segoe UI Light" w:eastAsia="宋体" w:hAnsi="Segoe UI Light" w:cs="宋体"/>
          <w:b/>
          <w:bCs/>
          <w:color w:val="666666"/>
          <w:kern w:val="36"/>
          <w:sz w:val="36"/>
          <w:szCs w:val="36"/>
        </w:rPr>
        <w:t>教程</w:t>
      </w:r>
      <w:r w:rsidRPr="001F0ADD">
        <w:rPr>
          <w:rFonts w:ascii="Segoe UI Light" w:eastAsia="宋体" w:hAnsi="Segoe UI Light" w:cs="宋体"/>
          <w:b/>
          <w:bCs/>
          <w:color w:val="666666"/>
          <w:kern w:val="36"/>
          <w:sz w:val="36"/>
          <w:szCs w:val="36"/>
        </w:rPr>
        <w:t xml:space="preserve"> </w:t>
      </w:r>
      <w:r w:rsidRPr="001F0ADD">
        <w:rPr>
          <w:rFonts w:ascii="Segoe UI Light" w:eastAsia="宋体" w:hAnsi="Segoe UI Light" w:cs="宋体"/>
          <w:b/>
          <w:bCs/>
          <w:color w:val="666666"/>
          <w:kern w:val="36"/>
          <w:sz w:val="36"/>
          <w:szCs w:val="36"/>
        </w:rPr>
        <w:t>第一课：新建一个窗口</w:t>
      </w:r>
    </w:p>
    <w:p w:rsidR="001F0ADD" w:rsidRDefault="001F0ADD" w:rsidP="001F0ADD">
      <w:pPr>
        <w:shd w:val="clear" w:color="auto" w:fill="F4F5F6"/>
        <w:spacing w:line="315" w:lineRule="atLeast"/>
        <w:rPr>
          <w:rFonts w:ascii="Georgia" w:hAnsi="Georgia"/>
          <w:color w:val="666666"/>
          <w:szCs w:val="21"/>
        </w:rPr>
      </w:pPr>
      <w:r>
        <w:rPr>
          <w:rFonts w:ascii="Georgia" w:hAnsi="Georgia"/>
          <w:color w:val="666666"/>
          <w:szCs w:val="21"/>
        </w:rPr>
        <w:br/>
      </w:r>
      <w:hyperlink r:id="rId6" w:history="1">
        <w:r>
          <w:rPr>
            <w:rStyle w:val="a3"/>
            <w:rFonts w:ascii="Georgia" w:hAnsi="Georgia"/>
            <w:color w:val="499EF3"/>
            <w:szCs w:val="21"/>
          </w:rPr>
          <w:t>OpenGL3.0</w:t>
        </w:r>
        <w:r>
          <w:rPr>
            <w:rStyle w:val="a3"/>
            <w:rFonts w:ascii="Georgia" w:hAnsi="Georgia"/>
            <w:color w:val="499EF3"/>
            <w:szCs w:val="21"/>
          </w:rPr>
          <w:t>教程</w:t>
        </w:r>
      </w:hyperlink>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免责申明</w:t>
      </w:r>
      <w:r>
        <w:rPr>
          <w:rFonts w:ascii="Georgia" w:hAnsi="Georgia"/>
          <w:color w:val="666666"/>
          <w:sz w:val="21"/>
          <w:szCs w:val="21"/>
        </w:rPr>
        <w:t>:</w:t>
      </w:r>
      <w:r>
        <w:rPr>
          <w:rFonts w:ascii="Georgia" w:hAnsi="Georgia"/>
          <w:color w:val="666666"/>
          <w:sz w:val="21"/>
          <w:szCs w:val="21"/>
        </w:rPr>
        <w:t>本文由</w:t>
      </w:r>
      <w:r>
        <w:rPr>
          <w:rFonts w:ascii="Georgia" w:hAnsi="Georgia"/>
          <w:color w:val="666666"/>
          <w:sz w:val="21"/>
          <w:szCs w:val="21"/>
        </w:rPr>
        <w:t xml:space="preserve"> @Miss_</w:t>
      </w:r>
      <w:proofErr w:type="gramStart"/>
      <w:r>
        <w:rPr>
          <w:rFonts w:ascii="Georgia" w:hAnsi="Georgia"/>
          <w:color w:val="666666"/>
          <w:sz w:val="21"/>
          <w:szCs w:val="21"/>
        </w:rPr>
        <w:t>晶姐</w:t>
      </w:r>
      <w:proofErr w:type="gramEnd"/>
      <w:r>
        <w:rPr>
          <w:rFonts w:ascii="Georgia" w:hAnsi="Georgia"/>
          <w:color w:val="666666"/>
          <w:sz w:val="21"/>
          <w:szCs w:val="21"/>
        </w:rPr>
        <w:t xml:space="preserve"> @zsh_0 @cybercser </w:t>
      </w:r>
      <w:r>
        <w:rPr>
          <w:rFonts w:ascii="Georgia" w:hAnsi="Georgia"/>
          <w:color w:val="666666"/>
          <w:sz w:val="21"/>
          <w:szCs w:val="21"/>
        </w:rPr>
        <w:t>（</w:t>
      </w:r>
      <w:r>
        <w:rPr>
          <w:rFonts w:ascii="Georgia" w:hAnsi="Georgia"/>
          <w:color w:val="666666"/>
          <w:sz w:val="21"/>
          <w:szCs w:val="21"/>
        </w:rPr>
        <w:t>sina</w:t>
      </w:r>
      <w:r>
        <w:rPr>
          <w:rFonts w:ascii="Georgia" w:hAnsi="Georgia"/>
          <w:color w:val="666666"/>
          <w:sz w:val="21"/>
          <w:szCs w:val="21"/>
        </w:rPr>
        <w:t>微博）翻译，</w:t>
      </w:r>
      <w:proofErr w:type="gramStart"/>
      <w:r>
        <w:rPr>
          <w:rFonts w:ascii="Georgia" w:hAnsi="Georgia"/>
          <w:color w:val="666666"/>
          <w:sz w:val="21"/>
          <w:szCs w:val="21"/>
        </w:rPr>
        <w:t>泰然网</w:t>
      </w:r>
      <w:proofErr w:type="gramEnd"/>
      <w:r>
        <w:rPr>
          <w:rFonts w:ascii="Georgia" w:hAnsi="Georgia"/>
          <w:color w:val="666666"/>
          <w:sz w:val="21"/>
          <w:szCs w:val="21"/>
        </w:rPr>
        <w:t>转载发布，原翻译</w:t>
      </w:r>
      <w:r>
        <w:rPr>
          <w:rFonts w:ascii="Georgia" w:hAnsi="Georgia"/>
          <w:color w:val="666666"/>
          <w:sz w:val="21"/>
          <w:szCs w:val="21"/>
        </w:rPr>
        <w:t>github</w:t>
      </w:r>
      <w:r>
        <w:rPr>
          <w:rFonts w:ascii="Georgia" w:hAnsi="Georgia"/>
          <w:color w:val="666666"/>
          <w:sz w:val="21"/>
          <w:szCs w:val="21"/>
        </w:rPr>
        <w:t>地址：</w:t>
      </w:r>
      <w:r>
        <w:rPr>
          <w:rFonts w:ascii="Georgia" w:hAnsi="Georgia"/>
          <w:color w:val="666666"/>
          <w:sz w:val="21"/>
          <w:szCs w:val="21"/>
        </w:rPr>
        <w:t>https://github.com/cybercser/OpenGL_3_3_Tutorial_Translation</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本为</w:t>
      </w:r>
      <w:r>
        <w:rPr>
          <w:rFonts w:ascii="Georgia" w:hAnsi="Georgia"/>
          <w:color w:val="666666"/>
          <w:sz w:val="21"/>
          <w:szCs w:val="21"/>
        </w:rPr>
        <w:t>github</w:t>
      </w:r>
      <w:r>
        <w:rPr>
          <w:rFonts w:ascii="Georgia" w:hAnsi="Georgia"/>
          <w:color w:val="666666"/>
          <w:sz w:val="21"/>
          <w:szCs w:val="21"/>
        </w:rPr>
        <w:t>贡献地址：</w:t>
      </w:r>
      <w:r>
        <w:rPr>
          <w:rFonts w:ascii="Georgia" w:hAnsi="Georgia"/>
          <w:color w:val="666666"/>
          <w:sz w:val="21"/>
          <w:szCs w:val="21"/>
        </w:rPr>
        <w:t>https://github.com/iTyran/opengl-tutorials</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原文链接：</w:t>
      </w:r>
      <w:hyperlink r:id="rId7" w:history="1">
        <w:r>
          <w:rPr>
            <w:rStyle w:val="a3"/>
            <w:rFonts w:ascii="Georgia" w:hAnsi="Georgia"/>
            <w:color w:val="499EF3"/>
            <w:sz w:val="21"/>
            <w:szCs w:val="21"/>
          </w:rPr>
          <w:t>http://www.opengl-tutorial.org/beginners-tutorials/tutorial-1-opening-a-window/</w:t>
        </w:r>
      </w:hyperlink>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简介</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欢迎来到第一课！</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在学习</w:t>
      </w:r>
      <w:r>
        <w:rPr>
          <w:rFonts w:ascii="Georgia" w:hAnsi="Georgia"/>
          <w:color w:val="666666"/>
          <w:sz w:val="21"/>
          <w:szCs w:val="21"/>
        </w:rPr>
        <w:t>OpenGL</w:t>
      </w:r>
      <w:r>
        <w:rPr>
          <w:rFonts w:ascii="Georgia" w:hAnsi="Georgia"/>
          <w:color w:val="666666"/>
          <w:sz w:val="21"/>
          <w:szCs w:val="21"/>
        </w:rPr>
        <w:t>之前，我们将先学习如何生成，运行，和玩转（最重要的一点）课程中的代码。</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预备知识</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不需要特别的预备知识。如果你有编程语言（</w:t>
      </w:r>
      <w:r>
        <w:rPr>
          <w:rFonts w:ascii="Georgia" w:hAnsi="Georgia"/>
          <w:color w:val="666666"/>
          <w:sz w:val="21"/>
          <w:szCs w:val="21"/>
        </w:rPr>
        <w:t>C</w:t>
      </w:r>
      <w:r>
        <w:rPr>
          <w:rFonts w:ascii="Georgia" w:hAnsi="Georgia"/>
          <w:color w:val="666666"/>
          <w:sz w:val="21"/>
          <w:szCs w:val="21"/>
        </w:rPr>
        <w:t>、</w:t>
      </w:r>
      <w:r>
        <w:rPr>
          <w:rFonts w:ascii="Georgia" w:hAnsi="Georgia"/>
          <w:color w:val="666666"/>
          <w:sz w:val="21"/>
          <w:szCs w:val="21"/>
        </w:rPr>
        <w:t>Java</w:t>
      </w:r>
      <w:r>
        <w:rPr>
          <w:rFonts w:ascii="Georgia" w:hAnsi="Georgia"/>
          <w:color w:val="666666"/>
          <w:sz w:val="21"/>
          <w:szCs w:val="21"/>
        </w:rPr>
        <w:t>、</w:t>
      </w:r>
      <w:r>
        <w:rPr>
          <w:rFonts w:ascii="Georgia" w:hAnsi="Georgia"/>
          <w:color w:val="666666"/>
          <w:sz w:val="21"/>
          <w:szCs w:val="21"/>
        </w:rPr>
        <w:t>Lisp</w:t>
      </w:r>
      <w:r>
        <w:rPr>
          <w:rFonts w:ascii="Georgia" w:hAnsi="Georgia"/>
          <w:color w:val="666666"/>
          <w:sz w:val="21"/>
          <w:szCs w:val="21"/>
        </w:rPr>
        <w:t>、</w:t>
      </w:r>
      <w:r>
        <w:rPr>
          <w:rFonts w:ascii="Georgia" w:hAnsi="Georgia"/>
          <w:color w:val="666666"/>
          <w:sz w:val="21"/>
          <w:szCs w:val="21"/>
        </w:rPr>
        <w:t>Javascript</w:t>
      </w:r>
      <w:r>
        <w:rPr>
          <w:rFonts w:ascii="Georgia" w:hAnsi="Georgia"/>
          <w:color w:val="666666"/>
          <w:sz w:val="21"/>
          <w:szCs w:val="21"/>
        </w:rPr>
        <w:t>等）的经验，理解课程代码会更快；但这不是必需的；如果没有，仅仅是同时学两样东西（编程语言</w:t>
      </w:r>
      <w:r>
        <w:rPr>
          <w:rFonts w:ascii="Georgia" w:hAnsi="Georgia"/>
          <w:color w:val="666666"/>
          <w:sz w:val="21"/>
          <w:szCs w:val="21"/>
        </w:rPr>
        <w:t>+OpenGL</w:t>
      </w:r>
      <w:r>
        <w:rPr>
          <w:rFonts w:ascii="Georgia" w:hAnsi="Georgia"/>
          <w:color w:val="666666"/>
          <w:sz w:val="21"/>
          <w:szCs w:val="21"/>
        </w:rPr>
        <w:t>）会稍微复杂点而已。</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课程全部用</w:t>
      </w:r>
      <w:r>
        <w:rPr>
          <w:rFonts w:ascii="Georgia" w:hAnsi="Georgia"/>
          <w:color w:val="666666"/>
          <w:sz w:val="21"/>
          <w:szCs w:val="21"/>
        </w:rPr>
        <w:t>“</w:t>
      </w:r>
      <w:r>
        <w:rPr>
          <w:rFonts w:ascii="Georgia" w:hAnsi="Georgia"/>
          <w:color w:val="666666"/>
          <w:sz w:val="21"/>
          <w:szCs w:val="21"/>
        </w:rPr>
        <w:t>傻瓜式</w:t>
      </w:r>
      <w:r>
        <w:rPr>
          <w:rFonts w:ascii="Georgia" w:hAnsi="Georgia"/>
          <w:color w:val="666666"/>
          <w:sz w:val="21"/>
          <w:szCs w:val="21"/>
        </w:rPr>
        <w:t>C++”</w:t>
      </w:r>
      <w:r>
        <w:rPr>
          <w:rFonts w:ascii="Georgia" w:hAnsi="Georgia"/>
          <w:color w:val="666666"/>
          <w:sz w:val="21"/>
          <w:szCs w:val="21"/>
        </w:rPr>
        <w:t>编写：我费了很大劲尽量让代码简单些。代码里没有模板（</w:t>
      </w:r>
      <w:r>
        <w:rPr>
          <w:rFonts w:ascii="Georgia" w:hAnsi="Georgia"/>
          <w:color w:val="666666"/>
          <w:sz w:val="21"/>
          <w:szCs w:val="21"/>
        </w:rPr>
        <w:t>template</w:t>
      </w:r>
      <w:r>
        <w:rPr>
          <w:rFonts w:ascii="Georgia" w:hAnsi="Georgia"/>
          <w:color w:val="666666"/>
          <w:sz w:val="21"/>
          <w:szCs w:val="21"/>
        </w:rPr>
        <w:t>）、类或指针。就是说，即使只懂</w:t>
      </w:r>
      <w:r>
        <w:rPr>
          <w:rFonts w:ascii="Georgia" w:hAnsi="Georgia"/>
          <w:color w:val="666666"/>
          <w:sz w:val="21"/>
          <w:szCs w:val="21"/>
        </w:rPr>
        <w:t>Java</w:t>
      </w:r>
      <w:r>
        <w:rPr>
          <w:rFonts w:ascii="Georgia" w:hAnsi="Georgia"/>
          <w:color w:val="666666"/>
          <w:sz w:val="21"/>
          <w:szCs w:val="21"/>
        </w:rPr>
        <w:t>，也能理解所有内容。</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忘记一切</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如前面所说，我们不需要预备知识；但请暂时把『老式</w:t>
      </w:r>
      <w:r>
        <w:rPr>
          <w:rFonts w:ascii="Georgia" w:hAnsi="Georgia"/>
          <w:color w:val="666666"/>
          <w:sz w:val="21"/>
          <w:szCs w:val="21"/>
        </w:rPr>
        <w:t>OpenGL</w:t>
      </w:r>
      <w:r>
        <w:rPr>
          <w:rFonts w:ascii="Georgia" w:hAnsi="Georgia"/>
          <w:color w:val="666666"/>
          <w:sz w:val="21"/>
          <w:szCs w:val="21"/>
        </w:rPr>
        <w:t>』先忘了吧（例如</w:t>
      </w:r>
      <w:r>
        <w:rPr>
          <w:rFonts w:ascii="Georgia" w:hAnsi="Georgia"/>
          <w:color w:val="666666"/>
          <w:sz w:val="21"/>
          <w:szCs w:val="21"/>
        </w:rPr>
        <w:t>glBegin()</w:t>
      </w:r>
      <w:r>
        <w:rPr>
          <w:rFonts w:ascii="Georgia" w:hAnsi="Georgia"/>
          <w:color w:val="666666"/>
          <w:sz w:val="21"/>
          <w:szCs w:val="21"/>
        </w:rPr>
        <w:t>这类东西）。</w:t>
      </w:r>
      <w:r>
        <w:rPr>
          <w:rFonts w:ascii="Georgia" w:hAnsi="Georgia"/>
          <w:color w:val="666666"/>
          <w:sz w:val="21"/>
          <w:szCs w:val="21"/>
        </w:rPr>
        <w:br/>
      </w:r>
      <w:r>
        <w:rPr>
          <w:rFonts w:ascii="Georgia" w:hAnsi="Georgia"/>
          <w:color w:val="666666"/>
          <w:sz w:val="21"/>
          <w:szCs w:val="21"/>
        </w:rPr>
        <w:t>在这里，你将学习新式</w:t>
      </w:r>
      <w:r>
        <w:rPr>
          <w:rFonts w:ascii="Georgia" w:hAnsi="Georgia"/>
          <w:color w:val="666666"/>
          <w:sz w:val="21"/>
          <w:szCs w:val="21"/>
        </w:rPr>
        <w:t>OpenGL</w:t>
      </w:r>
      <w:r>
        <w:rPr>
          <w:rFonts w:ascii="Georgia" w:hAnsi="Georgia"/>
          <w:color w:val="666666"/>
          <w:sz w:val="21"/>
          <w:szCs w:val="21"/>
        </w:rPr>
        <w:t>（</w:t>
      </w:r>
      <w:r>
        <w:rPr>
          <w:rFonts w:ascii="Georgia" w:hAnsi="Georgia"/>
          <w:color w:val="666666"/>
          <w:sz w:val="21"/>
          <w:szCs w:val="21"/>
        </w:rPr>
        <w:t>OpenGL 3</w:t>
      </w:r>
      <w:r>
        <w:rPr>
          <w:rFonts w:ascii="Georgia" w:hAnsi="Georgia"/>
          <w:color w:val="666666"/>
          <w:sz w:val="21"/>
          <w:szCs w:val="21"/>
        </w:rPr>
        <w:t>和</w:t>
      </w:r>
      <w:r>
        <w:rPr>
          <w:rFonts w:ascii="Georgia" w:hAnsi="Georgia"/>
          <w:color w:val="666666"/>
          <w:sz w:val="21"/>
          <w:szCs w:val="21"/>
        </w:rPr>
        <w:t>4</w:t>
      </w:r>
      <w:r>
        <w:rPr>
          <w:rFonts w:ascii="Georgia" w:hAnsi="Georgia"/>
          <w:color w:val="666666"/>
          <w:sz w:val="21"/>
          <w:szCs w:val="21"/>
        </w:rPr>
        <w:t>），而多数网上教程还在讲『老式</w:t>
      </w:r>
      <w:r>
        <w:rPr>
          <w:rFonts w:ascii="Georgia" w:hAnsi="Georgia"/>
          <w:color w:val="666666"/>
          <w:sz w:val="21"/>
          <w:szCs w:val="21"/>
        </w:rPr>
        <w:t>OpenGL</w:t>
      </w:r>
      <w:r>
        <w:rPr>
          <w:rFonts w:ascii="Georgia" w:hAnsi="Georgia"/>
          <w:color w:val="666666"/>
          <w:sz w:val="21"/>
          <w:szCs w:val="21"/>
        </w:rPr>
        <w:t>』（</w:t>
      </w:r>
      <w:r>
        <w:rPr>
          <w:rFonts w:ascii="Georgia" w:hAnsi="Georgia"/>
          <w:color w:val="666666"/>
          <w:sz w:val="21"/>
          <w:szCs w:val="21"/>
        </w:rPr>
        <w:t>OpenGL 1</w:t>
      </w:r>
      <w:r>
        <w:rPr>
          <w:rFonts w:ascii="Georgia" w:hAnsi="Georgia"/>
          <w:color w:val="666666"/>
          <w:sz w:val="21"/>
          <w:szCs w:val="21"/>
        </w:rPr>
        <w:t>和</w:t>
      </w:r>
      <w:r>
        <w:rPr>
          <w:rFonts w:ascii="Georgia" w:hAnsi="Georgia"/>
          <w:color w:val="666666"/>
          <w:sz w:val="21"/>
          <w:szCs w:val="21"/>
        </w:rPr>
        <w:t>2</w:t>
      </w:r>
      <w:r>
        <w:rPr>
          <w:rFonts w:ascii="Georgia" w:hAnsi="Georgia"/>
          <w:color w:val="666666"/>
          <w:sz w:val="21"/>
          <w:szCs w:val="21"/>
        </w:rPr>
        <w:t>）。所以，在你的脑袋乱成一锅粥之前，把它们都搁在一边吧。</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生成课程中的代码</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所有课程代码都能在</w:t>
      </w:r>
      <w:r>
        <w:rPr>
          <w:rFonts w:ascii="Georgia" w:hAnsi="Georgia"/>
          <w:color w:val="666666"/>
          <w:sz w:val="21"/>
          <w:szCs w:val="21"/>
        </w:rPr>
        <w:t>Windows</w:t>
      </w:r>
      <w:r>
        <w:rPr>
          <w:rFonts w:ascii="Georgia" w:hAnsi="Georgia"/>
          <w:color w:val="666666"/>
          <w:sz w:val="21"/>
          <w:szCs w:val="21"/>
        </w:rPr>
        <w:t>、</w:t>
      </w:r>
      <w:r>
        <w:rPr>
          <w:rFonts w:ascii="Georgia" w:hAnsi="Georgia"/>
          <w:color w:val="666666"/>
          <w:sz w:val="21"/>
          <w:szCs w:val="21"/>
        </w:rPr>
        <w:t>Linux</w:t>
      </w:r>
      <w:r>
        <w:rPr>
          <w:rFonts w:ascii="Georgia" w:hAnsi="Georgia"/>
          <w:color w:val="666666"/>
          <w:sz w:val="21"/>
          <w:szCs w:val="21"/>
        </w:rPr>
        <w:t>、和</w:t>
      </w:r>
      <w:r>
        <w:rPr>
          <w:rFonts w:ascii="Georgia" w:hAnsi="Georgia"/>
          <w:color w:val="666666"/>
          <w:sz w:val="21"/>
          <w:szCs w:val="21"/>
        </w:rPr>
        <w:t>Mac</w:t>
      </w:r>
      <w:r>
        <w:rPr>
          <w:rFonts w:ascii="Georgia" w:hAnsi="Georgia"/>
          <w:color w:val="666666"/>
          <w:sz w:val="21"/>
          <w:szCs w:val="21"/>
        </w:rPr>
        <w:t>上生成，而且过程大体相同：</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Style w:val="a5"/>
          <w:rFonts w:ascii="Georgia" w:hAnsi="Georgia"/>
          <w:color w:val="666666"/>
          <w:szCs w:val="21"/>
        </w:rPr>
        <w:lastRenderedPageBreak/>
        <w:t>更新驱动</w:t>
      </w:r>
      <w:r>
        <w:rPr>
          <w:rFonts w:ascii="Georgia" w:hAnsi="Georgia"/>
          <w:color w:val="666666"/>
          <w:szCs w:val="21"/>
        </w:rPr>
        <w:t> </w:t>
      </w:r>
      <w:r>
        <w:rPr>
          <w:rFonts w:ascii="Georgia" w:hAnsi="Georgia"/>
          <w:color w:val="666666"/>
          <w:szCs w:val="21"/>
        </w:rPr>
        <w:t>！！赶快更新吧。我可是提醒过你哟。</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下载</w:t>
      </w:r>
      <w:r>
        <w:rPr>
          <w:rFonts w:ascii="Georgia" w:hAnsi="Georgia"/>
          <w:color w:val="666666"/>
          <w:szCs w:val="21"/>
        </w:rPr>
        <w:t>C++</w:t>
      </w:r>
      <w:r>
        <w:rPr>
          <w:rFonts w:ascii="Georgia" w:hAnsi="Georgia"/>
          <w:color w:val="666666"/>
          <w:szCs w:val="21"/>
        </w:rPr>
        <w:t>编译器。</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安装</w:t>
      </w:r>
      <w:r>
        <w:rPr>
          <w:rFonts w:ascii="Georgia" w:hAnsi="Georgia"/>
          <w:color w:val="666666"/>
          <w:szCs w:val="21"/>
        </w:rPr>
        <w:t>CMake</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下载全部课程代码</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用</w:t>
      </w:r>
      <w:r>
        <w:rPr>
          <w:rFonts w:ascii="Georgia" w:hAnsi="Georgia"/>
          <w:color w:val="666666"/>
          <w:szCs w:val="21"/>
        </w:rPr>
        <w:t>CMake</w:t>
      </w:r>
      <w:r>
        <w:rPr>
          <w:rFonts w:ascii="Georgia" w:hAnsi="Georgia"/>
          <w:color w:val="666666"/>
          <w:szCs w:val="21"/>
        </w:rPr>
        <w:t>创建工程</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编译工程</w:t>
      </w:r>
    </w:p>
    <w:p w:rsidR="001F0ADD" w:rsidRDefault="001F0ADD" w:rsidP="001F0ADD">
      <w:pPr>
        <w:widowControl/>
        <w:numPr>
          <w:ilvl w:val="0"/>
          <w:numId w:val="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试试这些例子！</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各平台的详细过程如下。可能需要一些改动。若不确定，看看</w:t>
      </w:r>
      <w:r>
        <w:rPr>
          <w:rFonts w:ascii="Georgia" w:hAnsi="Georgia"/>
          <w:color w:val="666666"/>
          <w:sz w:val="21"/>
          <w:szCs w:val="21"/>
        </w:rPr>
        <w:t>Windows</w:t>
      </w:r>
      <w:r>
        <w:rPr>
          <w:rFonts w:ascii="Georgia" w:hAnsi="Georgia"/>
          <w:color w:val="666666"/>
          <w:sz w:val="21"/>
          <w:szCs w:val="21"/>
        </w:rPr>
        <w:t>平台说明，按需改动一下。</w:t>
      </w:r>
    </w:p>
    <w:p w:rsidR="001F0ADD" w:rsidRDefault="001F0ADD" w:rsidP="001F0ADD">
      <w:pPr>
        <w:pStyle w:val="3"/>
        <w:shd w:val="clear" w:color="auto" w:fill="FFFFFF"/>
        <w:rPr>
          <w:rFonts w:ascii="Georgia" w:hAnsi="Georgia"/>
          <w:color w:val="666666"/>
          <w:sz w:val="27"/>
          <w:szCs w:val="27"/>
        </w:rPr>
      </w:pPr>
      <w:r>
        <w:rPr>
          <w:rFonts w:ascii="Georgia" w:hAnsi="Georgia"/>
          <w:color w:val="666666"/>
        </w:rPr>
        <w:t>在</w:t>
      </w:r>
      <w:r>
        <w:rPr>
          <w:rFonts w:ascii="Georgia" w:hAnsi="Georgia"/>
          <w:color w:val="666666"/>
        </w:rPr>
        <w:t>Windows</w:t>
      </w:r>
      <w:r>
        <w:rPr>
          <w:rFonts w:ascii="Georgia" w:hAnsi="Georgia"/>
          <w:color w:val="666666"/>
        </w:rPr>
        <w:t>上生成</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更新驱动应该很轻松。直接去</w:t>
      </w:r>
      <w:r>
        <w:rPr>
          <w:rFonts w:ascii="Georgia" w:hAnsi="Georgia"/>
          <w:color w:val="666666"/>
          <w:szCs w:val="21"/>
        </w:rPr>
        <w:t>NVIDIA</w:t>
      </w:r>
      <w:r>
        <w:rPr>
          <w:rFonts w:ascii="Georgia" w:hAnsi="Georgia"/>
          <w:color w:val="666666"/>
          <w:szCs w:val="21"/>
        </w:rPr>
        <w:t>或者</w:t>
      </w:r>
      <w:r>
        <w:rPr>
          <w:rFonts w:ascii="Georgia" w:hAnsi="Georgia"/>
          <w:color w:val="666666"/>
          <w:szCs w:val="21"/>
        </w:rPr>
        <w:t>AMD</w:t>
      </w:r>
      <w:proofErr w:type="gramStart"/>
      <w:r>
        <w:rPr>
          <w:rFonts w:ascii="Georgia" w:hAnsi="Georgia"/>
          <w:color w:val="666666"/>
          <w:szCs w:val="21"/>
        </w:rPr>
        <w:t>的官网下载</w:t>
      </w:r>
      <w:proofErr w:type="gramEnd"/>
      <w:r>
        <w:rPr>
          <w:rFonts w:ascii="Georgia" w:hAnsi="Georgia"/>
          <w:color w:val="666666"/>
          <w:szCs w:val="21"/>
        </w:rPr>
        <w:t>。若不清楚</w:t>
      </w:r>
      <w:r>
        <w:rPr>
          <w:rFonts w:ascii="Georgia" w:hAnsi="Georgia"/>
          <w:color w:val="666666"/>
          <w:szCs w:val="21"/>
        </w:rPr>
        <w:t>GPU</w:t>
      </w:r>
      <w:r>
        <w:rPr>
          <w:rFonts w:ascii="Georgia" w:hAnsi="Georgia"/>
          <w:color w:val="666666"/>
          <w:szCs w:val="21"/>
        </w:rPr>
        <w:t>的型号</w:t>
      </w:r>
      <w:r>
        <w:rPr>
          <w:rFonts w:ascii="Georgia" w:hAnsi="Georgia"/>
          <w:color w:val="666666"/>
          <w:szCs w:val="21"/>
        </w:rPr>
        <w:t>:</w:t>
      </w:r>
      <w:r>
        <w:rPr>
          <w:rFonts w:ascii="Georgia" w:hAnsi="Georgia"/>
          <w:color w:val="666666"/>
          <w:szCs w:val="21"/>
        </w:rPr>
        <w:t>控制面板</w:t>
      </w:r>
      <w:r>
        <w:rPr>
          <w:rFonts w:ascii="Georgia" w:hAnsi="Georgia"/>
          <w:color w:val="666666"/>
          <w:szCs w:val="21"/>
        </w:rPr>
        <w:t>-&gt;</w:t>
      </w:r>
      <w:r>
        <w:rPr>
          <w:rFonts w:ascii="Georgia" w:hAnsi="Georgia"/>
          <w:color w:val="666666"/>
          <w:szCs w:val="21"/>
        </w:rPr>
        <w:t>系统和安全</w:t>
      </w:r>
      <w:r>
        <w:rPr>
          <w:rFonts w:ascii="Georgia" w:hAnsi="Georgia"/>
          <w:color w:val="666666"/>
          <w:szCs w:val="21"/>
        </w:rPr>
        <w:t>-&gt;</w:t>
      </w:r>
      <w:r>
        <w:rPr>
          <w:rFonts w:ascii="Georgia" w:hAnsi="Georgia"/>
          <w:color w:val="666666"/>
          <w:szCs w:val="21"/>
        </w:rPr>
        <w:t>系统</w:t>
      </w:r>
      <w:r>
        <w:rPr>
          <w:rFonts w:ascii="Georgia" w:hAnsi="Georgia"/>
          <w:color w:val="666666"/>
          <w:szCs w:val="21"/>
        </w:rPr>
        <w:t>-&gt;</w:t>
      </w:r>
      <w:r>
        <w:rPr>
          <w:rFonts w:ascii="Georgia" w:hAnsi="Georgia"/>
          <w:color w:val="666666"/>
          <w:szCs w:val="21"/>
        </w:rPr>
        <w:t>设备管理器</w:t>
      </w:r>
      <w:r>
        <w:rPr>
          <w:rFonts w:ascii="Georgia" w:hAnsi="Georgia"/>
          <w:color w:val="666666"/>
          <w:szCs w:val="21"/>
        </w:rPr>
        <w:t>-&gt;</w:t>
      </w:r>
      <w:r>
        <w:rPr>
          <w:rFonts w:ascii="Georgia" w:hAnsi="Georgia"/>
          <w:color w:val="666666"/>
          <w:szCs w:val="21"/>
        </w:rPr>
        <w:t>显示适配器。如果是</w:t>
      </w:r>
      <w:r>
        <w:rPr>
          <w:rFonts w:ascii="Georgia" w:hAnsi="Georgia"/>
          <w:color w:val="666666"/>
          <w:szCs w:val="21"/>
        </w:rPr>
        <w:t>Intel</w:t>
      </w:r>
      <w:r>
        <w:rPr>
          <w:rFonts w:ascii="Georgia" w:hAnsi="Georgia"/>
          <w:color w:val="666666"/>
          <w:szCs w:val="21"/>
        </w:rPr>
        <w:t>集成显卡，一般由电脑厂商（</w:t>
      </w:r>
      <w:r>
        <w:rPr>
          <w:rFonts w:ascii="Georgia" w:hAnsi="Georgia"/>
          <w:color w:val="666666"/>
          <w:szCs w:val="21"/>
        </w:rPr>
        <w:t>Dell</w:t>
      </w:r>
      <w:r>
        <w:rPr>
          <w:rFonts w:ascii="Georgia" w:hAnsi="Georgia"/>
          <w:color w:val="666666"/>
          <w:szCs w:val="21"/>
        </w:rPr>
        <w:t>、</w:t>
      </w:r>
      <w:r>
        <w:rPr>
          <w:rFonts w:ascii="Georgia" w:hAnsi="Georgia"/>
          <w:color w:val="666666"/>
          <w:szCs w:val="21"/>
        </w:rPr>
        <w:t>HP</w:t>
      </w:r>
      <w:r>
        <w:rPr>
          <w:rFonts w:ascii="Georgia" w:hAnsi="Georgia"/>
          <w:color w:val="666666"/>
          <w:szCs w:val="21"/>
        </w:rPr>
        <w:t>等）提供驱动。</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建议用</w:t>
      </w:r>
      <w:r>
        <w:rPr>
          <w:rFonts w:ascii="Georgia" w:hAnsi="Georgia"/>
          <w:color w:val="666666"/>
          <w:szCs w:val="21"/>
        </w:rPr>
        <w:t>Visual Studio 2010 Express</w:t>
      </w:r>
      <w:r>
        <w:rPr>
          <w:rFonts w:ascii="Georgia" w:hAnsi="Georgia"/>
          <w:color w:val="666666"/>
          <w:szCs w:val="21"/>
        </w:rPr>
        <w:t>来编译。</w:t>
      </w:r>
      <w:r>
        <w:rPr>
          <w:rFonts w:ascii="Georgia" w:hAnsi="Georgia"/>
          <w:color w:val="666666"/>
          <w:szCs w:val="21"/>
        </w:rPr>
        <w:t> </w:t>
      </w:r>
      <w:hyperlink r:id="rId8" w:anchor="2010-Visual-CPP" w:tgtFrame="_blank" w:history="1">
        <w:r>
          <w:rPr>
            <w:rStyle w:val="a3"/>
            <w:rFonts w:ascii="Georgia" w:hAnsi="Georgia"/>
            <w:color w:val="499EF3"/>
            <w:szCs w:val="21"/>
          </w:rPr>
          <w:t>这里</w:t>
        </w:r>
      </w:hyperlink>
      <w:r>
        <w:rPr>
          <w:rFonts w:ascii="Georgia" w:hAnsi="Georgia"/>
          <w:color w:val="666666"/>
          <w:szCs w:val="21"/>
        </w:rPr>
        <w:t>可以免费下载。</w:t>
      </w:r>
      <w:r>
        <w:rPr>
          <w:rFonts w:ascii="Georgia" w:hAnsi="Georgia"/>
          <w:color w:val="666666"/>
          <w:szCs w:val="21"/>
        </w:rPr>
        <w:t xml:space="preserve"> </w:t>
      </w:r>
      <w:r>
        <w:rPr>
          <w:rFonts w:ascii="Georgia" w:hAnsi="Georgia"/>
          <w:color w:val="666666"/>
          <w:szCs w:val="21"/>
        </w:rPr>
        <w:t>若喜欢用</w:t>
      </w:r>
      <w:r>
        <w:rPr>
          <w:rFonts w:ascii="Georgia" w:hAnsi="Georgia"/>
          <w:color w:val="666666"/>
          <w:szCs w:val="21"/>
        </w:rPr>
        <w:t>MinGW</w:t>
      </w:r>
      <w:r>
        <w:rPr>
          <w:rFonts w:ascii="Georgia" w:hAnsi="Georgia"/>
          <w:color w:val="666666"/>
          <w:szCs w:val="21"/>
        </w:rPr>
        <w:t>，推荐</w:t>
      </w:r>
      <w:hyperlink r:id="rId9" w:history="1">
        <w:r>
          <w:rPr>
            <w:rStyle w:val="a3"/>
            <w:rFonts w:ascii="Georgia" w:hAnsi="Georgia"/>
            <w:color w:val="499EF3"/>
            <w:szCs w:val="21"/>
          </w:rPr>
          <w:t>Qt Creator</w:t>
        </w:r>
      </w:hyperlink>
      <w:r>
        <w:rPr>
          <w:rFonts w:ascii="Georgia" w:hAnsi="Georgia"/>
          <w:color w:val="666666"/>
          <w:szCs w:val="21"/>
        </w:rPr>
        <w:t>。安装哪个都行。下列步骤是用</w:t>
      </w:r>
      <w:r>
        <w:rPr>
          <w:rFonts w:ascii="Georgia" w:hAnsi="Georgia"/>
          <w:color w:val="666666"/>
          <w:szCs w:val="21"/>
        </w:rPr>
        <w:t>Visual Studio</w:t>
      </w:r>
      <w:r>
        <w:rPr>
          <w:rFonts w:ascii="Georgia" w:hAnsi="Georgia"/>
          <w:color w:val="666666"/>
          <w:szCs w:val="21"/>
        </w:rPr>
        <w:t>讲解的，其他</w:t>
      </w:r>
      <w:r>
        <w:rPr>
          <w:rFonts w:ascii="Georgia" w:hAnsi="Georgia"/>
          <w:color w:val="666666"/>
          <w:szCs w:val="21"/>
        </w:rPr>
        <w:t>IDE</w:t>
      </w:r>
      <w:r>
        <w:rPr>
          <w:rFonts w:ascii="Georgia" w:hAnsi="Georgia"/>
          <w:color w:val="666666"/>
          <w:szCs w:val="21"/>
        </w:rPr>
        <w:t>也差不多。</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从这里下载安装</w:t>
      </w:r>
      <w:r>
        <w:rPr>
          <w:rFonts w:ascii="Georgia" w:hAnsi="Georgia"/>
          <w:color w:val="666666"/>
          <w:szCs w:val="21"/>
        </w:rPr>
        <w:t> </w:t>
      </w:r>
      <w:hyperlink r:id="rId10" w:tgtFrame="_blank" w:history="1">
        <w:r>
          <w:rPr>
            <w:rStyle w:val="a3"/>
            <w:rFonts w:ascii="Georgia" w:hAnsi="Georgia"/>
            <w:color w:val="499EF3"/>
            <w:szCs w:val="21"/>
          </w:rPr>
          <w:t>CMake </w:t>
        </w:r>
      </w:hyperlink>
      <w:r>
        <w:rPr>
          <w:rFonts w:ascii="Georgia" w:hAnsi="Georgia"/>
          <w:color w:val="666666"/>
          <w:szCs w:val="21"/>
        </w:rPr>
        <w:t>。</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hyperlink r:id="rId11" w:tgtFrame="_blank" w:tooltip="Download" w:history="1">
        <w:r>
          <w:rPr>
            <w:rStyle w:val="a3"/>
            <w:rFonts w:ascii="Georgia" w:hAnsi="Georgia"/>
            <w:color w:val="499EF3"/>
            <w:szCs w:val="21"/>
          </w:rPr>
          <w:t>下载课程源码</w:t>
        </w:r>
      </w:hyperlink>
      <w:r>
        <w:rPr>
          <w:rFonts w:ascii="Georgia" w:hAnsi="Georgia"/>
          <w:color w:val="666666"/>
          <w:szCs w:val="21"/>
        </w:rPr>
        <w:t> </w:t>
      </w:r>
      <w:r>
        <w:rPr>
          <w:rFonts w:ascii="Georgia" w:hAnsi="Georgia"/>
          <w:color w:val="666666"/>
          <w:szCs w:val="21"/>
        </w:rPr>
        <w:t>，解压到例如</w:t>
      </w:r>
      <w:r>
        <w:rPr>
          <w:rFonts w:ascii="Georgia" w:hAnsi="Georgia"/>
          <w:color w:val="666666"/>
          <w:szCs w:val="21"/>
        </w:rPr>
        <w:t>C:/Users/XYZ/Projects/</w:t>
      </w:r>
      <w:proofErr w:type="gramStart"/>
      <w:r>
        <w:rPr>
          <w:rFonts w:ascii="Georgia" w:hAnsi="Georgia"/>
          <w:color w:val="666666"/>
          <w:szCs w:val="21"/>
        </w:rPr>
        <w:t>OpenGLTutorials .</w:t>
      </w:r>
      <w:proofErr w:type="gramEnd"/>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启动</w:t>
      </w:r>
      <w:r>
        <w:rPr>
          <w:rFonts w:ascii="Georgia" w:hAnsi="Georgia"/>
          <w:color w:val="666666"/>
          <w:szCs w:val="21"/>
        </w:rPr>
        <w:t>CMake</w:t>
      </w:r>
      <w:r>
        <w:rPr>
          <w:rFonts w:ascii="Georgia" w:hAnsi="Georgia"/>
          <w:color w:val="666666"/>
          <w:szCs w:val="21"/>
        </w:rPr>
        <w:t>。让第一</w:t>
      </w:r>
      <w:proofErr w:type="gramStart"/>
      <w:r>
        <w:rPr>
          <w:rFonts w:ascii="Georgia" w:hAnsi="Georgia"/>
          <w:color w:val="666666"/>
          <w:szCs w:val="21"/>
        </w:rPr>
        <w:t>栏路径</w:t>
      </w:r>
      <w:proofErr w:type="gramEnd"/>
      <w:r>
        <w:rPr>
          <w:rFonts w:ascii="Georgia" w:hAnsi="Georgia"/>
          <w:color w:val="666666"/>
          <w:szCs w:val="21"/>
        </w:rPr>
        <w:t>指向刚才解压缩的文件夹；若不确定，就选包含</w:t>
      </w:r>
      <w:r>
        <w:rPr>
          <w:rFonts w:ascii="Georgia" w:hAnsi="Georgia"/>
          <w:color w:val="666666"/>
          <w:szCs w:val="21"/>
        </w:rPr>
        <w:t>CMakeLists.txt</w:t>
      </w:r>
      <w:r>
        <w:rPr>
          <w:rFonts w:ascii="Georgia" w:hAnsi="Georgia"/>
          <w:color w:val="666666"/>
          <w:szCs w:val="21"/>
        </w:rPr>
        <w:t>的文件夹。第二栏，填</w:t>
      </w:r>
      <w:r>
        <w:rPr>
          <w:rFonts w:ascii="Georgia" w:hAnsi="Georgia"/>
          <w:color w:val="666666"/>
          <w:szCs w:val="21"/>
        </w:rPr>
        <w:t>CMake</w:t>
      </w:r>
      <w:r>
        <w:rPr>
          <w:rFonts w:ascii="Georgia" w:hAnsi="Georgia"/>
          <w:color w:val="666666"/>
          <w:szCs w:val="21"/>
        </w:rPr>
        <w:t>输出路径</w:t>
      </w:r>
      <w:r>
        <w:rPr>
          <w:rFonts w:ascii="Georgia" w:hAnsi="Georgia"/>
          <w:color w:val="666666"/>
          <w:szCs w:val="21"/>
        </w:rPr>
        <w:t xml:space="preserve"> </w:t>
      </w:r>
      <w:r>
        <w:rPr>
          <w:rFonts w:ascii="Georgia" w:hAnsi="Georgia"/>
          <w:color w:val="666666"/>
          <w:szCs w:val="21"/>
        </w:rPr>
        <w:t>（译者注：这里</w:t>
      </w:r>
      <w:r>
        <w:rPr>
          <w:rFonts w:ascii="Georgia" w:hAnsi="Georgia"/>
          <w:color w:val="666666"/>
          <w:szCs w:val="21"/>
        </w:rPr>
        <w:t>CMake</w:t>
      </w:r>
      <w:r>
        <w:rPr>
          <w:rFonts w:ascii="Georgia" w:hAnsi="Georgia"/>
          <w:color w:val="666666"/>
          <w:szCs w:val="21"/>
        </w:rPr>
        <w:t>输出一个可以在</w:t>
      </w:r>
      <w:r>
        <w:rPr>
          <w:rFonts w:ascii="Georgia" w:hAnsi="Georgia"/>
          <w:color w:val="666666"/>
          <w:szCs w:val="21"/>
        </w:rPr>
        <w:t>Visual Studio</w:t>
      </w:r>
      <w:r>
        <w:rPr>
          <w:rFonts w:ascii="Georgia" w:hAnsi="Georgia"/>
          <w:color w:val="666666"/>
          <w:szCs w:val="21"/>
        </w:rPr>
        <w:t>中打开和编译的工程）。例如</w:t>
      </w:r>
      <w:r>
        <w:rPr>
          <w:rFonts w:ascii="Georgia" w:hAnsi="Georgia"/>
          <w:color w:val="666666"/>
          <w:szCs w:val="21"/>
        </w:rPr>
        <w:t>C:/Users/XYZ/Projects/OpenGLTutorials-build-Visual2010-32bits</w:t>
      </w:r>
      <w:r>
        <w:rPr>
          <w:rFonts w:ascii="Georgia" w:hAnsi="Georgia"/>
          <w:color w:val="666666"/>
          <w:szCs w:val="21"/>
        </w:rPr>
        <w:t>，或者</w:t>
      </w:r>
      <w:r>
        <w:rPr>
          <w:rFonts w:ascii="Georgia" w:hAnsi="Georgia"/>
          <w:color w:val="666666"/>
          <w:szCs w:val="21"/>
        </w:rPr>
        <w:t>C:/Users/XYZ/Projects/OpenGLTutorials/build/Visual2010-32bits</w:t>
      </w:r>
      <w:r>
        <w:rPr>
          <w:rFonts w:ascii="Georgia" w:hAnsi="Georgia"/>
          <w:color w:val="666666"/>
          <w:szCs w:val="21"/>
        </w:rPr>
        <w:t>。注意，此处</w:t>
      </w:r>
      <w:r>
        <w:rPr>
          <w:rFonts w:ascii="Georgia" w:hAnsi="Georgia"/>
          <w:color w:val="666666"/>
          <w:szCs w:val="21"/>
        </w:rPr>
        <w:lastRenderedPageBreak/>
        <w:t>可随便填，不一定要和源码在同一文件夹。</w:t>
      </w:r>
      <w:r>
        <w:rPr>
          <w:rFonts w:ascii="Georgia" w:hAnsi="Georgia"/>
          <w:color w:val="666666"/>
          <w:szCs w:val="21"/>
        </w:rPr>
        <w:br/>
      </w:r>
      <w:r>
        <w:rPr>
          <w:rFonts w:ascii="Georgia" w:hAnsi="Georgia"/>
          <w:noProof/>
          <w:color w:val="499EF3"/>
          <w:szCs w:val="21"/>
        </w:rPr>
        <w:drawing>
          <wp:inline distT="0" distB="0" distL="0" distR="0">
            <wp:extent cx="8056880" cy="3735070"/>
            <wp:effectExtent l="0" t="0" r="1270" b="0"/>
            <wp:docPr id="8" name="图片 8" descr="http://www.tairan.com/usr/uploads/auto_save_image/2014/02/130353ko9.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iran.com/usr/uploads/auto_save_image/2014/02/130353ko9.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56880" cy="3735070"/>
                    </a:xfrm>
                    <a:prstGeom prst="rect">
                      <a:avLst/>
                    </a:prstGeom>
                    <a:noFill/>
                    <a:ln>
                      <a:noFill/>
                    </a:ln>
                  </pic:spPr>
                </pic:pic>
              </a:graphicData>
            </a:graphic>
          </wp:inline>
        </w:drawing>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点击</w:t>
      </w:r>
      <w:r>
        <w:rPr>
          <w:rFonts w:ascii="Georgia" w:hAnsi="Georgia"/>
          <w:color w:val="666666"/>
          <w:szCs w:val="21"/>
        </w:rPr>
        <w:t>Configure</w:t>
      </w:r>
      <w:r>
        <w:rPr>
          <w:rFonts w:ascii="Georgia" w:hAnsi="Georgia"/>
          <w:color w:val="666666"/>
          <w:szCs w:val="21"/>
        </w:rPr>
        <w:t>。由于是首次</w:t>
      </w:r>
      <w:r>
        <w:rPr>
          <w:rFonts w:ascii="Georgia" w:hAnsi="Georgia"/>
          <w:color w:val="666666"/>
          <w:szCs w:val="21"/>
        </w:rPr>
        <w:t>configure</w:t>
      </w:r>
      <w:r>
        <w:rPr>
          <w:rFonts w:ascii="Georgia" w:hAnsi="Georgia"/>
          <w:color w:val="666666"/>
          <w:szCs w:val="21"/>
        </w:rPr>
        <w:t>工程，</w:t>
      </w:r>
      <w:r>
        <w:rPr>
          <w:rFonts w:ascii="Georgia" w:hAnsi="Georgia"/>
          <w:color w:val="666666"/>
          <w:szCs w:val="21"/>
        </w:rPr>
        <w:t>CMake</w:t>
      </w:r>
      <w:r>
        <w:rPr>
          <w:rFonts w:ascii="Georgia" w:hAnsi="Georgia"/>
          <w:color w:val="666666"/>
          <w:szCs w:val="21"/>
        </w:rPr>
        <w:t>会让你选择编译器。根据步骤</w:t>
      </w:r>
      <w:r>
        <w:rPr>
          <w:rFonts w:ascii="Georgia" w:hAnsi="Georgia"/>
          <w:color w:val="666666"/>
          <w:szCs w:val="21"/>
        </w:rPr>
        <w:t>1</w:t>
      </w:r>
      <w:r>
        <w:rPr>
          <w:rFonts w:ascii="Georgia" w:hAnsi="Georgia"/>
          <w:color w:val="666666"/>
          <w:szCs w:val="21"/>
        </w:rPr>
        <w:t>选择。如果你的</w:t>
      </w:r>
      <w:r>
        <w:rPr>
          <w:rFonts w:ascii="Georgia" w:hAnsi="Georgia"/>
          <w:color w:val="666666"/>
          <w:szCs w:val="21"/>
        </w:rPr>
        <w:t>Windows</w:t>
      </w:r>
      <w:r>
        <w:rPr>
          <w:rFonts w:ascii="Georgia" w:hAnsi="Georgia"/>
          <w:color w:val="666666"/>
          <w:szCs w:val="21"/>
        </w:rPr>
        <w:t>是</w:t>
      </w:r>
      <w:r>
        <w:rPr>
          <w:rFonts w:ascii="Georgia" w:hAnsi="Georgia"/>
          <w:color w:val="666666"/>
          <w:szCs w:val="21"/>
        </w:rPr>
        <w:t>64</w:t>
      </w:r>
      <w:r>
        <w:rPr>
          <w:rFonts w:ascii="Georgia" w:hAnsi="Georgia"/>
          <w:color w:val="666666"/>
          <w:szCs w:val="21"/>
        </w:rPr>
        <w:t>位的，选</w:t>
      </w:r>
      <w:r>
        <w:rPr>
          <w:rFonts w:ascii="Georgia" w:hAnsi="Georgia"/>
          <w:color w:val="666666"/>
          <w:szCs w:val="21"/>
        </w:rPr>
        <w:t>64</w:t>
      </w:r>
      <w:r>
        <w:rPr>
          <w:rFonts w:ascii="Georgia" w:hAnsi="Georgia"/>
          <w:color w:val="666666"/>
          <w:szCs w:val="21"/>
        </w:rPr>
        <w:t>位。不清楚就选</w:t>
      </w:r>
      <w:r>
        <w:rPr>
          <w:rFonts w:ascii="Georgia" w:hAnsi="Georgia"/>
          <w:color w:val="666666"/>
          <w:szCs w:val="21"/>
        </w:rPr>
        <w:t>32</w:t>
      </w:r>
      <w:r>
        <w:rPr>
          <w:rFonts w:ascii="Georgia" w:hAnsi="Georgia"/>
          <w:color w:val="666666"/>
          <w:szCs w:val="21"/>
        </w:rPr>
        <w:t>位。</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再点</w:t>
      </w:r>
      <w:r>
        <w:rPr>
          <w:rFonts w:ascii="Georgia" w:hAnsi="Georgia"/>
          <w:color w:val="666666"/>
          <w:szCs w:val="21"/>
        </w:rPr>
        <w:t>Configure</w:t>
      </w:r>
      <w:r>
        <w:rPr>
          <w:rFonts w:ascii="Georgia" w:hAnsi="Georgia"/>
          <w:color w:val="666666"/>
          <w:szCs w:val="21"/>
        </w:rPr>
        <w:t>直至红色行全部消失。点</w:t>
      </w:r>
      <w:r>
        <w:rPr>
          <w:rFonts w:ascii="Georgia" w:hAnsi="Georgia"/>
          <w:color w:val="666666"/>
          <w:szCs w:val="21"/>
        </w:rPr>
        <w:t>Generate</w:t>
      </w:r>
      <w:r>
        <w:rPr>
          <w:rFonts w:ascii="Georgia" w:hAnsi="Georgia"/>
          <w:color w:val="666666"/>
          <w:szCs w:val="21"/>
        </w:rPr>
        <w:t>。</w:t>
      </w:r>
      <w:r>
        <w:rPr>
          <w:rFonts w:ascii="Georgia" w:hAnsi="Georgia"/>
          <w:color w:val="666666"/>
          <w:szCs w:val="21"/>
        </w:rPr>
        <w:t>Visual Studio</w:t>
      </w:r>
      <w:r>
        <w:rPr>
          <w:rFonts w:ascii="Georgia" w:hAnsi="Georgia"/>
          <w:color w:val="666666"/>
          <w:szCs w:val="21"/>
        </w:rPr>
        <w:t>工程创建完毕。不再需要</w:t>
      </w:r>
      <w:r>
        <w:rPr>
          <w:rFonts w:ascii="Georgia" w:hAnsi="Georgia"/>
          <w:color w:val="666666"/>
          <w:szCs w:val="21"/>
        </w:rPr>
        <w:t>CMake</w:t>
      </w:r>
      <w:r>
        <w:rPr>
          <w:rFonts w:ascii="Georgia" w:hAnsi="Georgia"/>
          <w:color w:val="666666"/>
          <w:szCs w:val="21"/>
        </w:rPr>
        <w:t>了，可以卸载掉。</w:t>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打开</w:t>
      </w:r>
      <w:r>
        <w:rPr>
          <w:rFonts w:ascii="Georgia" w:hAnsi="Georgia"/>
          <w:color w:val="666666"/>
          <w:szCs w:val="21"/>
        </w:rPr>
        <w:t xml:space="preserve"> C:/Users/XYZ/Projects/OpenGL/Tutorials-build-Visual2010-32bits</w:t>
      </w:r>
      <w:r>
        <w:rPr>
          <w:rFonts w:ascii="Georgia" w:hAnsi="Georgia"/>
          <w:color w:val="666666"/>
          <w:szCs w:val="21"/>
        </w:rPr>
        <w:t>会看到</w:t>
      </w:r>
      <w:r>
        <w:rPr>
          <w:rFonts w:ascii="Georgia" w:hAnsi="Georgia"/>
          <w:color w:val="666666"/>
          <w:szCs w:val="21"/>
        </w:rPr>
        <w:t>Tutorials.sln</w:t>
      </w:r>
      <w:r>
        <w:rPr>
          <w:rFonts w:ascii="Georgia" w:hAnsi="Georgia"/>
          <w:color w:val="666666"/>
          <w:szCs w:val="21"/>
        </w:rPr>
        <w:t>文件（译者注：这就是</w:t>
      </w:r>
      <w:r>
        <w:rPr>
          <w:rFonts w:ascii="Georgia" w:hAnsi="Georgia"/>
          <w:color w:val="666666"/>
          <w:szCs w:val="21"/>
        </w:rPr>
        <w:t>CMake</w:t>
      </w:r>
      <w:r>
        <w:rPr>
          <w:rFonts w:ascii="Georgia" w:hAnsi="Georgia"/>
          <w:color w:val="666666"/>
          <w:szCs w:val="21"/>
        </w:rPr>
        <w:t>生成的</w:t>
      </w:r>
      <w:r>
        <w:rPr>
          <w:rFonts w:ascii="Georgia" w:hAnsi="Georgia"/>
          <w:color w:val="666666"/>
          <w:szCs w:val="21"/>
        </w:rPr>
        <w:t>VS</w:t>
      </w:r>
      <w:r>
        <w:rPr>
          <w:rFonts w:ascii="Georgia" w:hAnsi="Georgia"/>
          <w:color w:val="666666"/>
          <w:szCs w:val="21"/>
        </w:rPr>
        <w:t>项目文件），用</w:t>
      </w:r>
      <w:r>
        <w:rPr>
          <w:rFonts w:ascii="Georgia" w:hAnsi="Georgia"/>
          <w:color w:val="666666"/>
          <w:szCs w:val="21"/>
        </w:rPr>
        <w:t>Visual Studio</w:t>
      </w:r>
      <w:r>
        <w:rPr>
          <w:rFonts w:ascii="Georgia" w:hAnsi="Georgia"/>
          <w:color w:val="666666"/>
          <w:szCs w:val="21"/>
        </w:rPr>
        <w:t>打开它。</w:t>
      </w:r>
      <w:r>
        <w:rPr>
          <w:rFonts w:ascii="Georgia" w:hAnsi="Georgia"/>
          <w:color w:val="666666"/>
          <w:szCs w:val="21"/>
        </w:rPr>
        <w:br/>
      </w:r>
      <w:r>
        <w:rPr>
          <w:rFonts w:ascii="Georgia" w:hAnsi="Georgia"/>
          <w:noProof/>
          <w:color w:val="499EF3"/>
          <w:szCs w:val="21"/>
        </w:rPr>
        <w:drawing>
          <wp:inline distT="0" distB="0" distL="0" distR="0">
            <wp:extent cx="5330825" cy="2880995"/>
            <wp:effectExtent l="0" t="0" r="3175" b="0"/>
            <wp:docPr id="7" name="图片 7" descr="http://www.tairan.com/usr/uploads/auto_save_image/2014/02/130358Ln0.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airan.com/usr/uploads/auto_save_image/2014/02/130358Ln0.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825" cy="2880995"/>
                    </a:xfrm>
                    <a:prstGeom prst="rect">
                      <a:avLst/>
                    </a:prstGeom>
                    <a:noFill/>
                    <a:ln>
                      <a:noFill/>
                    </a:ln>
                  </pic:spPr>
                </pic:pic>
              </a:graphicData>
            </a:graphic>
          </wp:inline>
        </w:drawing>
      </w:r>
      <w:r>
        <w:rPr>
          <w:rFonts w:ascii="Georgia" w:hAnsi="Georgia"/>
          <w:color w:val="666666"/>
          <w:szCs w:val="21"/>
        </w:rPr>
        <w:br/>
      </w:r>
      <w:r>
        <w:rPr>
          <w:rFonts w:ascii="Georgia" w:hAnsi="Georgia"/>
          <w:color w:val="666666"/>
          <w:szCs w:val="21"/>
        </w:rPr>
        <w:t>在</w:t>
      </w:r>
      <w:r>
        <w:rPr>
          <w:rFonts w:ascii="Georgia" w:hAnsi="Georgia"/>
          <w:color w:val="666666"/>
          <w:szCs w:val="21"/>
        </w:rPr>
        <w:t> </w:t>
      </w:r>
      <w:r>
        <w:rPr>
          <w:rStyle w:val="a6"/>
          <w:rFonts w:ascii="Georgia" w:hAnsi="Georgia"/>
          <w:color w:val="666666"/>
          <w:szCs w:val="21"/>
        </w:rPr>
        <w:t>Build</w:t>
      </w:r>
      <w:r>
        <w:rPr>
          <w:rFonts w:ascii="Georgia" w:hAnsi="Georgia"/>
          <w:color w:val="666666"/>
          <w:szCs w:val="21"/>
        </w:rPr>
        <w:t> </w:t>
      </w:r>
      <w:r>
        <w:rPr>
          <w:rFonts w:ascii="Georgia" w:hAnsi="Georgia"/>
          <w:color w:val="666666"/>
          <w:szCs w:val="21"/>
        </w:rPr>
        <w:t>菜单中，点</w:t>
      </w:r>
      <w:r>
        <w:rPr>
          <w:rStyle w:val="a6"/>
          <w:rFonts w:ascii="Georgia" w:hAnsi="Georgia"/>
          <w:color w:val="666666"/>
          <w:szCs w:val="21"/>
        </w:rPr>
        <w:t>Build All</w:t>
      </w:r>
      <w:r>
        <w:rPr>
          <w:rFonts w:ascii="Georgia" w:hAnsi="Georgia"/>
          <w:color w:val="666666"/>
          <w:szCs w:val="21"/>
        </w:rPr>
        <w:t>。每个课程代码和依赖项都会被编译。生成的可执行</w:t>
      </w:r>
      <w:r>
        <w:rPr>
          <w:rFonts w:ascii="Georgia" w:hAnsi="Georgia"/>
          <w:color w:val="666666"/>
          <w:szCs w:val="21"/>
        </w:rPr>
        <w:lastRenderedPageBreak/>
        <w:t>文件会出现在</w:t>
      </w:r>
      <w:r>
        <w:rPr>
          <w:rFonts w:ascii="Georgia" w:hAnsi="Georgia"/>
          <w:color w:val="666666"/>
          <w:szCs w:val="21"/>
        </w:rPr>
        <w:t xml:space="preserve"> C:/Users/XYZ/Projects/OpenGLTutorials</w:t>
      </w:r>
      <w:r>
        <w:rPr>
          <w:rFonts w:ascii="Georgia" w:hAnsi="Georgia"/>
          <w:color w:val="666666"/>
          <w:szCs w:val="21"/>
        </w:rPr>
        <w:t>。但愿不会报错。</w:t>
      </w:r>
      <w:r>
        <w:rPr>
          <w:rFonts w:ascii="Georgia" w:hAnsi="Georgia"/>
          <w:color w:val="666666"/>
          <w:szCs w:val="21"/>
        </w:rPr>
        <w:br/>
      </w:r>
      <w:r>
        <w:rPr>
          <w:rFonts w:ascii="Georgia" w:hAnsi="Georgia"/>
          <w:noProof/>
          <w:color w:val="499EF3"/>
          <w:szCs w:val="21"/>
        </w:rPr>
        <w:drawing>
          <wp:inline distT="0" distB="0" distL="0" distR="0">
            <wp:extent cx="2855595" cy="2018665"/>
            <wp:effectExtent l="0" t="0" r="1905" b="635"/>
            <wp:docPr id="6" name="图片 6" descr="http://www.tairan.com/usr/uploads/auto_save_image/2014/02/130402i5n.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iran.com/usr/uploads/auto_save_image/2014/02/130402i5n.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5595" cy="2018665"/>
                    </a:xfrm>
                    <a:prstGeom prst="rect">
                      <a:avLst/>
                    </a:prstGeom>
                    <a:noFill/>
                    <a:ln>
                      <a:noFill/>
                    </a:ln>
                  </pic:spPr>
                </pic:pic>
              </a:graphicData>
            </a:graphic>
          </wp:inline>
        </w:drawing>
      </w:r>
    </w:p>
    <w:p w:rsidR="001F0ADD" w:rsidRDefault="001F0ADD" w:rsidP="001F0ADD">
      <w:pPr>
        <w:widowControl/>
        <w:numPr>
          <w:ilvl w:val="0"/>
          <w:numId w:val="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打开</w:t>
      </w:r>
      <w:r>
        <w:rPr>
          <w:rFonts w:ascii="Georgia" w:hAnsi="Georgia"/>
          <w:color w:val="666666"/>
          <w:szCs w:val="21"/>
        </w:rPr>
        <w:t>C:/Users/XYZ/Projects/OpenGLTutorials/playground</w:t>
      </w:r>
      <w:r>
        <w:rPr>
          <w:rFonts w:ascii="Georgia" w:hAnsi="Georgia"/>
          <w:color w:val="666666"/>
          <w:szCs w:val="21"/>
        </w:rPr>
        <w:t>，运行</w:t>
      </w:r>
      <w:r>
        <w:rPr>
          <w:rFonts w:ascii="Georgia" w:hAnsi="Georgia"/>
          <w:color w:val="666666"/>
          <w:szCs w:val="21"/>
        </w:rPr>
        <w:t>playground.exe</w:t>
      </w:r>
      <w:r>
        <w:rPr>
          <w:rFonts w:ascii="Georgia" w:hAnsi="Georgia"/>
          <w:color w:val="666666"/>
          <w:szCs w:val="21"/>
        </w:rPr>
        <w:t>，会弹出一个黑色窗口。</w:t>
      </w:r>
      <w:r>
        <w:rPr>
          <w:rFonts w:ascii="Georgia" w:hAnsi="Georgia"/>
          <w:color w:val="666666"/>
          <w:szCs w:val="21"/>
        </w:rPr>
        <w:br/>
      </w:r>
      <w:r>
        <w:rPr>
          <w:rFonts w:ascii="Georgia" w:hAnsi="Georgia"/>
          <w:noProof/>
          <w:color w:val="499EF3"/>
          <w:szCs w:val="21"/>
        </w:rPr>
        <w:drawing>
          <wp:inline distT="0" distB="0" distL="0" distR="0">
            <wp:extent cx="2855595" cy="2199640"/>
            <wp:effectExtent l="0" t="0" r="1905" b="0"/>
            <wp:docPr id="5" name="图片 5" descr="http://www.tairan.com/usr/uploads/auto_save_image/2014/02/130404f0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airan.com/usr/uploads/auto_save_image/2014/02/130404f0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5595" cy="2199640"/>
                    </a:xfrm>
                    <a:prstGeom prst="rect">
                      <a:avLst/>
                    </a:prstGeom>
                    <a:noFill/>
                    <a:ln>
                      <a:noFill/>
                    </a:ln>
                  </pic:spPr>
                </pic:pic>
              </a:graphicData>
            </a:graphic>
          </wp:inline>
        </w:drawing>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也可以在</w:t>
      </w:r>
      <w:r>
        <w:rPr>
          <w:rFonts w:ascii="Georgia" w:hAnsi="Georgia"/>
          <w:color w:val="666666"/>
          <w:sz w:val="21"/>
          <w:szCs w:val="21"/>
        </w:rPr>
        <w:t>Visual Studio</w:t>
      </w:r>
      <w:r>
        <w:rPr>
          <w:rFonts w:ascii="Georgia" w:hAnsi="Georgia"/>
          <w:color w:val="666666"/>
          <w:sz w:val="21"/>
          <w:szCs w:val="21"/>
        </w:rPr>
        <w:t>中运行任意一课的代码，但得先设置工作目录：右键点击</w:t>
      </w:r>
      <w:r>
        <w:rPr>
          <w:rFonts w:ascii="Georgia" w:hAnsi="Georgia"/>
          <w:color w:val="666666"/>
          <w:sz w:val="21"/>
          <w:szCs w:val="21"/>
        </w:rPr>
        <w:t>Playground</w:t>
      </w:r>
      <w:r>
        <w:rPr>
          <w:rFonts w:ascii="Georgia" w:hAnsi="Georgia"/>
          <w:color w:val="666666"/>
          <w:sz w:val="21"/>
          <w:szCs w:val="21"/>
        </w:rPr>
        <w:t>，选择</w:t>
      </w:r>
      <w:r>
        <w:rPr>
          <w:rFonts w:ascii="Georgia" w:hAnsi="Georgia"/>
          <w:color w:val="666666"/>
          <w:sz w:val="21"/>
          <w:szCs w:val="21"/>
        </w:rPr>
        <w:t>Debugging</w:t>
      </w:r>
      <w:r>
        <w:rPr>
          <w:rFonts w:ascii="Georgia" w:hAnsi="Georgia"/>
          <w:color w:val="666666"/>
          <w:sz w:val="21"/>
          <w:szCs w:val="21"/>
        </w:rPr>
        <w:t>、</w:t>
      </w:r>
      <w:r>
        <w:rPr>
          <w:rFonts w:ascii="Georgia" w:hAnsi="Georgia"/>
          <w:color w:val="666666"/>
          <w:sz w:val="21"/>
          <w:szCs w:val="21"/>
        </w:rPr>
        <w:t>Working Directory</w:t>
      </w:r>
      <w:r>
        <w:rPr>
          <w:rFonts w:ascii="Georgia" w:hAnsi="Georgia"/>
          <w:color w:val="666666"/>
          <w:sz w:val="21"/>
          <w:szCs w:val="21"/>
        </w:rPr>
        <w:t>、</w:t>
      </w:r>
      <w:r>
        <w:rPr>
          <w:rFonts w:ascii="Georgia" w:hAnsi="Georgia"/>
          <w:color w:val="666666"/>
          <w:sz w:val="21"/>
          <w:szCs w:val="21"/>
        </w:rPr>
        <w:t>Browse</w:t>
      </w:r>
      <w:r>
        <w:rPr>
          <w:rFonts w:ascii="Georgia" w:hAnsi="Georgia"/>
          <w:color w:val="666666"/>
          <w:sz w:val="21"/>
          <w:szCs w:val="21"/>
        </w:rPr>
        <w:t>，设置路径为</w:t>
      </w:r>
      <w:r>
        <w:rPr>
          <w:rFonts w:ascii="Georgia" w:hAnsi="Georgia"/>
          <w:color w:val="666666"/>
          <w:sz w:val="21"/>
          <w:szCs w:val="21"/>
        </w:rPr>
        <w:t>C:/Users/XYZ/Projects/OpenGLTutorials/playground</w:t>
      </w:r>
      <w:r>
        <w:rPr>
          <w:rFonts w:ascii="Georgia" w:hAnsi="Georgia"/>
          <w:color w:val="666666"/>
          <w:sz w:val="21"/>
          <w:szCs w:val="21"/>
        </w:rPr>
        <w:t>。验证一下。再次右键点击</w:t>
      </w:r>
      <w:r>
        <w:rPr>
          <w:rFonts w:ascii="Georgia" w:hAnsi="Georgia"/>
          <w:color w:val="666666"/>
          <w:sz w:val="21"/>
          <w:szCs w:val="21"/>
        </w:rPr>
        <w:t>Playground</w:t>
      </w:r>
      <w:r>
        <w:rPr>
          <w:rFonts w:ascii="Georgia" w:hAnsi="Georgia"/>
          <w:color w:val="666666"/>
          <w:sz w:val="21"/>
          <w:szCs w:val="21"/>
        </w:rPr>
        <w:t>，</w:t>
      </w:r>
      <w:r>
        <w:rPr>
          <w:rFonts w:ascii="Georgia" w:hAnsi="Georgia"/>
          <w:color w:val="666666"/>
          <w:sz w:val="21"/>
          <w:szCs w:val="21"/>
        </w:rPr>
        <w:t>“Choose as startup project”</w:t>
      </w:r>
      <w:r>
        <w:rPr>
          <w:rFonts w:ascii="Georgia" w:hAnsi="Georgia"/>
          <w:color w:val="666666"/>
          <w:sz w:val="21"/>
          <w:szCs w:val="21"/>
        </w:rPr>
        <w:t>。按</w:t>
      </w:r>
      <w:r>
        <w:rPr>
          <w:rFonts w:ascii="Georgia" w:hAnsi="Georgia"/>
          <w:color w:val="666666"/>
          <w:sz w:val="21"/>
          <w:szCs w:val="21"/>
        </w:rPr>
        <w:t>F5</w:t>
      </w:r>
      <w:r>
        <w:rPr>
          <w:rFonts w:ascii="Georgia" w:hAnsi="Georgia"/>
          <w:color w:val="666666"/>
          <w:sz w:val="21"/>
          <w:szCs w:val="21"/>
        </w:rPr>
        <w:t>就可以调试了。</w:t>
      </w:r>
      <w:r>
        <w:rPr>
          <w:rFonts w:ascii="Georgia" w:hAnsi="Georgia"/>
          <w:color w:val="666666"/>
          <w:sz w:val="21"/>
          <w:szCs w:val="21"/>
        </w:rPr>
        <w:br/>
      </w:r>
      <w:r>
        <w:rPr>
          <w:rFonts w:ascii="Georgia" w:hAnsi="Georgia"/>
          <w:color w:val="666666"/>
          <w:sz w:val="21"/>
          <w:szCs w:val="21"/>
        </w:rPr>
        <w:lastRenderedPageBreak/>
        <w:br/>
      </w:r>
      <w:r>
        <w:rPr>
          <w:rFonts w:ascii="Georgia" w:hAnsi="Georgia"/>
          <w:noProof/>
          <w:color w:val="499EF3"/>
          <w:sz w:val="21"/>
          <w:szCs w:val="21"/>
        </w:rPr>
        <w:drawing>
          <wp:inline distT="0" distB="0" distL="0" distR="0">
            <wp:extent cx="1759585" cy="2855595"/>
            <wp:effectExtent l="0" t="0" r="0" b="1905"/>
            <wp:docPr id="4" name="图片 4" descr="http://www.tairan.com/usr/uploads/auto_save_image/2014/02/130409Ouz.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airan.com/usr/uploads/auto_save_image/2014/02/130409Ouz.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9585" cy="2855595"/>
                    </a:xfrm>
                    <a:prstGeom prst="rect">
                      <a:avLst/>
                    </a:prstGeom>
                    <a:noFill/>
                    <a:ln>
                      <a:noFill/>
                    </a:ln>
                  </pic:spPr>
                </pic:pic>
              </a:graphicData>
            </a:graphic>
          </wp:inline>
        </w:drawing>
      </w:r>
      <w:r>
        <w:rPr>
          <w:rFonts w:ascii="Georgia" w:hAnsi="Georgia"/>
          <w:noProof/>
          <w:color w:val="499EF3"/>
          <w:sz w:val="21"/>
          <w:szCs w:val="21"/>
        </w:rPr>
        <w:drawing>
          <wp:inline distT="0" distB="0" distL="0" distR="0">
            <wp:extent cx="2855595" cy="2009775"/>
            <wp:effectExtent l="0" t="0" r="1905" b="9525"/>
            <wp:docPr id="3" name="图片 3" descr="http://www.tairan.com/usr/uploads/auto_save_image/2014/02/130413kjt.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airan.com/usr/uploads/auto_save_image/2014/02/130413kjt.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5595" cy="2009775"/>
                    </a:xfrm>
                    <a:prstGeom prst="rect">
                      <a:avLst/>
                    </a:prstGeom>
                    <a:noFill/>
                    <a:ln>
                      <a:noFill/>
                    </a:ln>
                  </pic:spPr>
                </pic:pic>
              </a:graphicData>
            </a:graphic>
          </wp:inline>
        </w:drawing>
      </w:r>
    </w:p>
    <w:p w:rsidR="001F0ADD" w:rsidRDefault="001F0ADD" w:rsidP="001F0ADD">
      <w:pPr>
        <w:pStyle w:val="3"/>
        <w:shd w:val="clear" w:color="auto" w:fill="FFFFFF"/>
        <w:rPr>
          <w:rFonts w:ascii="Georgia" w:hAnsi="Georgia"/>
          <w:color w:val="666666"/>
          <w:sz w:val="27"/>
          <w:szCs w:val="27"/>
        </w:rPr>
      </w:pPr>
      <w:r>
        <w:rPr>
          <w:rFonts w:ascii="Georgia" w:hAnsi="Georgia"/>
          <w:color w:val="666666"/>
        </w:rPr>
        <w:t>在</w:t>
      </w:r>
      <w:r>
        <w:rPr>
          <w:rFonts w:ascii="Georgia" w:hAnsi="Georgia"/>
          <w:color w:val="666666"/>
        </w:rPr>
        <w:t>Linux</w:t>
      </w:r>
      <w:r>
        <w:rPr>
          <w:rFonts w:ascii="Georgia" w:hAnsi="Georgia"/>
          <w:color w:val="666666"/>
        </w:rPr>
        <w:t>上生成</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Linux</w:t>
      </w:r>
      <w:r>
        <w:rPr>
          <w:rFonts w:ascii="Georgia" w:hAnsi="Georgia"/>
          <w:color w:val="666666"/>
          <w:sz w:val="21"/>
          <w:szCs w:val="21"/>
        </w:rPr>
        <w:t>版本众多，这里不可能列出所有的平台。按需变通一下吧，也不妨看一下发行版文档。</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安装最新驱动。强烈</w:t>
      </w:r>
      <w:proofErr w:type="gramStart"/>
      <w:r>
        <w:rPr>
          <w:rFonts w:ascii="Georgia" w:hAnsi="Georgia"/>
          <w:color w:val="666666"/>
          <w:szCs w:val="21"/>
        </w:rPr>
        <w:t>推荐闭源的</w:t>
      </w:r>
      <w:proofErr w:type="gramEnd"/>
      <w:r>
        <w:rPr>
          <w:rFonts w:ascii="Georgia" w:hAnsi="Georgia"/>
          <w:color w:val="666666"/>
          <w:szCs w:val="21"/>
        </w:rPr>
        <w:t>二进制驱动；它们不开源，但好用。如果发行版不提供自动安装，试试</w:t>
      </w:r>
      <w:hyperlink r:id="rId24" w:tgtFrame="_blank" w:history="1">
        <w:r>
          <w:rPr>
            <w:rStyle w:val="a3"/>
            <w:rFonts w:ascii="Georgia" w:hAnsi="Georgia"/>
            <w:color w:val="499EF3"/>
            <w:szCs w:val="21"/>
          </w:rPr>
          <w:t>Ubuntu</w:t>
        </w:r>
        <w:r>
          <w:rPr>
            <w:rStyle w:val="a3"/>
            <w:rFonts w:ascii="Georgia" w:hAnsi="Georgia"/>
            <w:color w:val="499EF3"/>
            <w:szCs w:val="21"/>
          </w:rPr>
          <w:t>指南</w:t>
        </w:r>
      </w:hyperlink>
      <w:r>
        <w:rPr>
          <w:rFonts w:ascii="Georgia" w:hAnsi="Georgia"/>
          <w:color w:val="666666"/>
          <w:szCs w:val="21"/>
        </w:rPr>
        <w:t>.</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安装全部需要的编译器、工具和库。完整清单如下：</w:t>
      </w:r>
      <w:r>
        <w:rPr>
          <w:rStyle w:val="a6"/>
          <w:rFonts w:ascii="Georgia" w:hAnsi="Georgia"/>
          <w:color w:val="666666"/>
          <w:szCs w:val="21"/>
        </w:rPr>
        <w:t>cmake make g++ libx11-dev libgl1-mesa-dev libglu1-mesa-dev libxrandr-dev libxext-dev</w:t>
      </w:r>
      <w:r>
        <w:rPr>
          <w:rFonts w:ascii="Georgia" w:hAnsi="Georgia"/>
          <w:color w:val="666666"/>
          <w:szCs w:val="21"/>
        </w:rPr>
        <w:t> </w:t>
      </w:r>
      <w:r>
        <w:rPr>
          <w:rFonts w:ascii="Georgia" w:hAnsi="Georgia"/>
          <w:color w:val="666666"/>
          <w:szCs w:val="21"/>
        </w:rPr>
        <w:t>。</w:t>
      </w:r>
      <w:r>
        <w:rPr>
          <w:rFonts w:ascii="Georgia" w:hAnsi="Georgia"/>
          <w:color w:val="666666"/>
          <w:szCs w:val="21"/>
        </w:rPr>
        <w:t xml:space="preserve"> </w:t>
      </w:r>
      <w:r>
        <w:rPr>
          <w:rFonts w:ascii="Georgia" w:hAnsi="Georgia"/>
          <w:color w:val="666666"/>
          <w:szCs w:val="21"/>
        </w:rPr>
        <w:t>用</w:t>
      </w:r>
      <w:r>
        <w:rPr>
          <w:rFonts w:ascii="Georgia" w:hAnsi="Georgia"/>
          <w:color w:val="666666"/>
          <w:szCs w:val="21"/>
        </w:rPr>
        <w:t xml:space="preserve"> sudo apt-get install ***** </w:t>
      </w:r>
      <w:r>
        <w:rPr>
          <w:rFonts w:ascii="Georgia" w:hAnsi="Georgia"/>
          <w:color w:val="666666"/>
          <w:szCs w:val="21"/>
        </w:rPr>
        <w:t>或者</w:t>
      </w:r>
      <w:r>
        <w:rPr>
          <w:rFonts w:ascii="Georgia" w:hAnsi="Georgia"/>
          <w:color w:val="666666"/>
          <w:szCs w:val="21"/>
        </w:rPr>
        <w:t xml:space="preserve"> su &amp;&amp; yum install ******</w:t>
      </w:r>
      <w:r>
        <w:rPr>
          <w:rFonts w:ascii="Georgia" w:hAnsi="Georgia"/>
          <w:color w:val="666666"/>
          <w:szCs w:val="21"/>
        </w:rPr>
        <w:t>。</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hyperlink r:id="rId25" w:tgtFrame="_blank" w:tooltip="Download" w:history="1">
        <w:r>
          <w:rPr>
            <w:rStyle w:val="a3"/>
            <w:rFonts w:ascii="Georgia" w:hAnsi="Georgia"/>
            <w:color w:val="499EF3"/>
            <w:szCs w:val="21"/>
          </w:rPr>
          <w:t>下载课程源码</w:t>
        </w:r>
      </w:hyperlink>
      <w:r>
        <w:rPr>
          <w:rFonts w:ascii="Georgia" w:hAnsi="Georgia"/>
          <w:color w:val="666666"/>
          <w:szCs w:val="21"/>
        </w:rPr>
        <w:t> </w:t>
      </w:r>
      <w:r>
        <w:rPr>
          <w:rFonts w:ascii="Georgia" w:hAnsi="Georgia"/>
          <w:color w:val="666666"/>
          <w:szCs w:val="21"/>
        </w:rPr>
        <w:t>并解压到如</w:t>
      </w:r>
      <w:r>
        <w:rPr>
          <w:rFonts w:ascii="Georgia" w:hAnsi="Georgia"/>
          <w:color w:val="666666"/>
          <w:szCs w:val="21"/>
        </w:rPr>
        <w:t xml:space="preserve"> ~/Projects/OpenGLTutorials/</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接着输入如下命令</w:t>
      </w:r>
      <w:r>
        <w:rPr>
          <w:rFonts w:ascii="Georgia" w:hAnsi="Georgia"/>
          <w:color w:val="666666"/>
          <w:szCs w:val="21"/>
        </w:rPr>
        <w:t xml:space="preserve"> :</w:t>
      </w:r>
    </w:p>
    <w:p w:rsidR="001F0ADD" w:rsidRDefault="001F0ADD" w:rsidP="001F0ADD">
      <w:pPr>
        <w:widowControl/>
        <w:numPr>
          <w:ilvl w:val="1"/>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cd ~/Projects/OpenGLTutorials/</w:t>
      </w:r>
    </w:p>
    <w:p w:rsidR="001F0ADD" w:rsidRDefault="001F0ADD" w:rsidP="001F0ADD">
      <w:pPr>
        <w:widowControl/>
        <w:numPr>
          <w:ilvl w:val="1"/>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mkdir build</w:t>
      </w:r>
    </w:p>
    <w:p w:rsidR="001F0ADD" w:rsidRDefault="001F0ADD" w:rsidP="001F0ADD">
      <w:pPr>
        <w:widowControl/>
        <w:numPr>
          <w:ilvl w:val="1"/>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cd build</w:t>
      </w:r>
    </w:p>
    <w:p w:rsidR="001F0ADD" w:rsidRDefault="001F0ADD" w:rsidP="001F0ADD">
      <w:pPr>
        <w:widowControl/>
        <w:numPr>
          <w:ilvl w:val="1"/>
          <w:numId w:val="3"/>
        </w:numPr>
        <w:shd w:val="clear" w:color="auto" w:fill="FFFFFF"/>
        <w:spacing w:before="100" w:beforeAutospacing="1" w:after="100" w:afterAutospacing="1" w:line="315" w:lineRule="atLeast"/>
        <w:jc w:val="left"/>
        <w:rPr>
          <w:rFonts w:ascii="Georgia" w:hAnsi="Georgia"/>
          <w:color w:val="666666"/>
          <w:szCs w:val="21"/>
        </w:rPr>
      </w:pPr>
      <w:proofErr w:type="gramStart"/>
      <w:r>
        <w:rPr>
          <w:rFonts w:ascii="Georgia" w:hAnsi="Georgia"/>
          <w:color w:val="666666"/>
          <w:szCs w:val="21"/>
        </w:rPr>
        <w:t>cmake ..</w:t>
      </w:r>
      <w:proofErr w:type="gramEnd"/>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build/</w:t>
      </w:r>
      <w:r>
        <w:rPr>
          <w:rFonts w:ascii="Georgia" w:hAnsi="Georgia"/>
          <w:color w:val="666666"/>
          <w:szCs w:val="21"/>
        </w:rPr>
        <w:t>目录会创建一个</w:t>
      </w:r>
      <w:r>
        <w:rPr>
          <w:rFonts w:ascii="Georgia" w:hAnsi="Georgia"/>
          <w:color w:val="666666"/>
          <w:szCs w:val="21"/>
        </w:rPr>
        <w:t>makefile</w:t>
      </w:r>
      <w:r>
        <w:rPr>
          <w:rFonts w:ascii="Georgia" w:hAnsi="Georgia"/>
          <w:color w:val="666666"/>
          <w:szCs w:val="21"/>
        </w:rPr>
        <w:t>文件。</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键入</w:t>
      </w:r>
      <w:r>
        <w:rPr>
          <w:rFonts w:ascii="Georgia" w:hAnsi="Georgia"/>
          <w:color w:val="666666"/>
          <w:szCs w:val="21"/>
        </w:rPr>
        <w:t>“make all”</w:t>
      </w:r>
      <w:r>
        <w:rPr>
          <w:rFonts w:ascii="Georgia" w:hAnsi="Georgia"/>
          <w:color w:val="666666"/>
          <w:szCs w:val="21"/>
        </w:rPr>
        <w:t>。每个课程代码和依赖项都会被编译。生成的可执行文件在</w:t>
      </w:r>
      <w:r>
        <w:rPr>
          <w:rFonts w:ascii="Georgia" w:hAnsi="Georgia"/>
          <w:color w:val="666666"/>
          <w:szCs w:val="21"/>
        </w:rPr>
        <w:t>~/Projects/OpenGLTutorials/</w:t>
      </w:r>
      <w:r>
        <w:rPr>
          <w:rFonts w:ascii="Georgia" w:hAnsi="Georgia"/>
          <w:color w:val="666666"/>
          <w:szCs w:val="21"/>
        </w:rPr>
        <w:t>。但愿不会报错。</w:t>
      </w:r>
    </w:p>
    <w:p w:rsidR="001F0ADD" w:rsidRDefault="001F0ADD" w:rsidP="001F0ADD">
      <w:pPr>
        <w:widowControl/>
        <w:numPr>
          <w:ilvl w:val="0"/>
          <w:numId w:val="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打开</w:t>
      </w:r>
      <w:r>
        <w:rPr>
          <w:rFonts w:ascii="Georgia" w:hAnsi="Georgia"/>
          <w:color w:val="666666"/>
          <w:szCs w:val="21"/>
        </w:rPr>
        <w:t>~/Projects/OpenGLTutorials/playground</w:t>
      </w:r>
      <w:r>
        <w:rPr>
          <w:rFonts w:ascii="Georgia" w:hAnsi="Georgia"/>
          <w:color w:val="666666"/>
          <w:szCs w:val="21"/>
        </w:rPr>
        <w:t>，运行</w:t>
      </w:r>
      <w:r>
        <w:rPr>
          <w:rFonts w:ascii="Georgia" w:hAnsi="Georgia"/>
          <w:color w:val="666666"/>
          <w:szCs w:val="21"/>
        </w:rPr>
        <w:t>./playground</w:t>
      </w:r>
      <w:r>
        <w:rPr>
          <w:rFonts w:ascii="Georgia" w:hAnsi="Georgia"/>
          <w:color w:val="666666"/>
          <w:szCs w:val="21"/>
        </w:rPr>
        <w:t>会弹出一个黑色窗口。</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提示：推荐使用</w:t>
      </w:r>
      <w:hyperlink r:id="rId26" w:history="1">
        <w:r>
          <w:rPr>
            <w:rStyle w:val="a3"/>
            <w:rFonts w:ascii="Georgia" w:hAnsi="Georgia"/>
            <w:color w:val="499EF3"/>
            <w:sz w:val="21"/>
            <w:szCs w:val="21"/>
          </w:rPr>
          <w:t>Qt Creator</w:t>
        </w:r>
      </w:hyperlink>
      <w:r>
        <w:rPr>
          <w:rFonts w:ascii="Georgia" w:hAnsi="Georgia"/>
          <w:color w:val="666666"/>
          <w:sz w:val="21"/>
          <w:szCs w:val="21"/>
        </w:rPr>
        <w:t>作为</w:t>
      </w:r>
      <w:r>
        <w:rPr>
          <w:rFonts w:ascii="Georgia" w:hAnsi="Georgia"/>
          <w:color w:val="666666"/>
          <w:sz w:val="21"/>
          <w:szCs w:val="21"/>
        </w:rPr>
        <w:t>IDE</w:t>
      </w:r>
      <w:r>
        <w:rPr>
          <w:rFonts w:ascii="Georgia" w:hAnsi="Georgia"/>
          <w:color w:val="666666"/>
          <w:sz w:val="21"/>
          <w:szCs w:val="21"/>
        </w:rPr>
        <w:t>。值得一提的是，</w:t>
      </w:r>
      <w:r>
        <w:rPr>
          <w:rFonts w:ascii="Georgia" w:hAnsi="Georgia"/>
          <w:color w:val="666666"/>
          <w:sz w:val="21"/>
          <w:szCs w:val="21"/>
        </w:rPr>
        <w:t>Qt Creator</w:t>
      </w:r>
      <w:r>
        <w:rPr>
          <w:rFonts w:ascii="Georgia" w:hAnsi="Georgia"/>
          <w:color w:val="666666"/>
          <w:sz w:val="21"/>
          <w:szCs w:val="21"/>
        </w:rPr>
        <w:t>内置支持</w:t>
      </w:r>
      <w:r>
        <w:rPr>
          <w:rFonts w:ascii="Georgia" w:hAnsi="Georgia"/>
          <w:color w:val="666666"/>
          <w:sz w:val="21"/>
          <w:szCs w:val="21"/>
        </w:rPr>
        <w:t>CMake</w:t>
      </w:r>
      <w:r>
        <w:rPr>
          <w:rFonts w:ascii="Georgia" w:hAnsi="Georgia"/>
          <w:color w:val="666666"/>
          <w:sz w:val="21"/>
          <w:szCs w:val="21"/>
        </w:rPr>
        <w:t>，调试起来也顺手。如下是</w:t>
      </w:r>
      <w:r>
        <w:rPr>
          <w:rFonts w:ascii="Georgia" w:hAnsi="Georgia"/>
          <w:color w:val="666666"/>
          <w:sz w:val="21"/>
          <w:szCs w:val="21"/>
        </w:rPr>
        <w:t>QtCreator</w:t>
      </w:r>
      <w:r>
        <w:rPr>
          <w:rFonts w:ascii="Georgia" w:hAnsi="Georgia"/>
          <w:color w:val="666666"/>
          <w:sz w:val="21"/>
          <w:szCs w:val="21"/>
        </w:rPr>
        <w:t>使用说明：</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在</w:t>
      </w:r>
      <w:r>
        <w:rPr>
          <w:rFonts w:ascii="Georgia" w:hAnsi="Georgia"/>
          <w:color w:val="666666"/>
          <w:szCs w:val="21"/>
        </w:rPr>
        <w:t>QtCreator</w:t>
      </w:r>
      <w:r>
        <w:rPr>
          <w:rFonts w:ascii="Georgia" w:hAnsi="Georgia"/>
          <w:color w:val="666666"/>
          <w:szCs w:val="21"/>
        </w:rPr>
        <w:t>中打开</w:t>
      </w:r>
      <w:r>
        <w:rPr>
          <w:rFonts w:ascii="Georgia" w:hAnsi="Georgia"/>
          <w:color w:val="666666"/>
          <w:szCs w:val="21"/>
        </w:rPr>
        <w:t>Tools-&gt;Options-&gt;Compile-&amp;Execute-&gt;CMake</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设置</w:t>
      </w:r>
      <w:r>
        <w:rPr>
          <w:rFonts w:ascii="Georgia" w:hAnsi="Georgia"/>
          <w:color w:val="666666"/>
          <w:szCs w:val="21"/>
        </w:rPr>
        <w:t>CMake</w:t>
      </w:r>
      <w:r>
        <w:rPr>
          <w:rFonts w:ascii="Georgia" w:hAnsi="Georgia"/>
          <w:color w:val="666666"/>
          <w:szCs w:val="21"/>
        </w:rPr>
        <w:t>路径。很可能像这样</w:t>
      </w:r>
      <w:r>
        <w:rPr>
          <w:rFonts w:ascii="Georgia" w:hAnsi="Georgia"/>
          <w:color w:val="666666"/>
          <w:szCs w:val="21"/>
        </w:rPr>
        <w:t>/usr/bin/cmake</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File-&gt;Open Project</w:t>
      </w:r>
      <w:r>
        <w:rPr>
          <w:rFonts w:ascii="Georgia" w:hAnsi="Georgia"/>
          <w:color w:val="666666"/>
          <w:szCs w:val="21"/>
        </w:rPr>
        <w:t>；选择</w:t>
      </w:r>
      <w:r>
        <w:rPr>
          <w:rFonts w:ascii="Georgia" w:hAnsi="Georgia"/>
          <w:color w:val="666666"/>
          <w:szCs w:val="21"/>
        </w:rPr>
        <w:t xml:space="preserve"> tutorials/CMakeLists.txt</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选择生成目录，最好选择</w:t>
      </w:r>
      <w:r>
        <w:rPr>
          <w:rFonts w:ascii="Georgia" w:hAnsi="Georgia"/>
          <w:color w:val="666666"/>
          <w:szCs w:val="21"/>
        </w:rPr>
        <w:t>tutorials</w:t>
      </w:r>
      <w:r>
        <w:rPr>
          <w:rFonts w:ascii="Georgia" w:hAnsi="Georgia"/>
          <w:color w:val="666666"/>
          <w:szCs w:val="21"/>
        </w:rPr>
        <w:t>文件夹外面</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还可以在参数栏中设置</w:t>
      </w:r>
      <w:r>
        <w:rPr>
          <w:rFonts w:ascii="Georgia" w:hAnsi="Georgia"/>
          <w:color w:val="666666"/>
          <w:szCs w:val="21"/>
        </w:rPr>
        <w:t>-DCMAKE_BUILD_TYPE=Debug</w:t>
      </w:r>
      <w:r>
        <w:rPr>
          <w:rFonts w:ascii="Georgia" w:hAnsi="Georgia"/>
          <w:color w:val="666666"/>
          <w:szCs w:val="21"/>
        </w:rPr>
        <w:t>。验证一下。</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点击下面的锤子图标。现在教程可以从</w:t>
      </w:r>
      <w:r>
        <w:rPr>
          <w:rFonts w:ascii="Georgia" w:hAnsi="Georgia"/>
          <w:color w:val="666666"/>
          <w:szCs w:val="21"/>
        </w:rPr>
        <w:t>tutorials/</w:t>
      </w:r>
      <w:r>
        <w:rPr>
          <w:rFonts w:ascii="Georgia" w:hAnsi="Georgia"/>
          <w:color w:val="666666"/>
          <w:szCs w:val="21"/>
        </w:rPr>
        <w:t>文件夹启动了。</w:t>
      </w:r>
    </w:p>
    <w:p w:rsidR="001F0ADD" w:rsidRDefault="001F0ADD" w:rsidP="001F0ADD">
      <w:pPr>
        <w:widowControl/>
        <w:numPr>
          <w:ilvl w:val="0"/>
          <w:numId w:val="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要想在</w:t>
      </w:r>
      <w:r>
        <w:rPr>
          <w:rFonts w:ascii="Georgia" w:hAnsi="Georgia"/>
          <w:color w:val="666666"/>
          <w:szCs w:val="21"/>
        </w:rPr>
        <w:t>QtCreator</w:t>
      </w:r>
      <w:r>
        <w:rPr>
          <w:rFonts w:ascii="Georgia" w:hAnsi="Georgia"/>
          <w:color w:val="666666"/>
          <w:szCs w:val="21"/>
        </w:rPr>
        <w:t>中运行教程源码，点击</w:t>
      </w:r>
      <w:r>
        <w:rPr>
          <w:rFonts w:ascii="Georgia" w:hAnsi="Georgia"/>
          <w:color w:val="666666"/>
          <w:szCs w:val="21"/>
        </w:rPr>
        <w:t>Projects-&gt;Execution parameters-&gt;Working Directory</w:t>
      </w:r>
      <w:r>
        <w:rPr>
          <w:rFonts w:ascii="Georgia" w:hAnsi="Georgia"/>
          <w:color w:val="666666"/>
          <w:szCs w:val="21"/>
        </w:rPr>
        <w:t>，选择着色器、纹理和模型所在目录。以第二课为例：</w:t>
      </w:r>
      <w:r>
        <w:rPr>
          <w:rFonts w:ascii="Georgia" w:hAnsi="Georgia"/>
          <w:color w:val="666666"/>
          <w:szCs w:val="21"/>
        </w:rPr>
        <w:t>~/opengl-tutorial/tutorial02_red_triangle/</w:t>
      </w:r>
    </w:p>
    <w:p w:rsidR="001F0ADD" w:rsidRDefault="001F0ADD" w:rsidP="001F0ADD">
      <w:pPr>
        <w:pStyle w:val="3"/>
        <w:shd w:val="clear" w:color="auto" w:fill="FFFFFF"/>
        <w:rPr>
          <w:rFonts w:ascii="Georgia" w:hAnsi="Georgia"/>
          <w:color w:val="666666"/>
          <w:sz w:val="27"/>
          <w:szCs w:val="27"/>
        </w:rPr>
      </w:pPr>
      <w:r>
        <w:rPr>
          <w:rFonts w:ascii="Georgia" w:hAnsi="Georgia"/>
          <w:color w:val="666666"/>
        </w:rPr>
        <w:t>在</w:t>
      </w:r>
      <w:r>
        <w:rPr>
          <w:rFonts w:ascii="Georgia" w:hAnsi="Georgia"/>
          <w:color w:val="666666"/>
        </w:rPr>
        <w:t>Mac</w:t>
      </w:r>
      <w:r>
        <w:rPr>
          <w:rFonts w:ascii="Georgia" w:hAnsi="Georgia"/>
          <w:color w:val="666666"/>
        </w:rPr>
        <w:t>上生成</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Mac OS</w:t>
      </w:r>
      <w:r>
        <w:rPr>
          <w:rFonts w:ascii="Georgia" w:hAnsi="Georgia"/>
          <w:color w:val="666666"/>
          <w:sz w:val="21"/>
          <w:szCs w:val="21"/>
        </w:rPr>
        <w:t>不支持</w:t>
      </w:r>
      <w:r>
        <w:rPr>
          <w:rFonts w:ascii="Georgia" w:hAnsi="Georgia"/>
          <w:color w:val="666666"/>
          <w:sz w:val="21"/>
          <w:szCs w:val="21"/>
        </w:rPr>
        <w:t>OpenGL 3.3</w:t>
      </w:r>
      <w:r>
        <w:rPr>
          <w:rFonts w:ascii="Georgia" w:hAnsi="Georgia"/>
          <w:color w:val="666666"/>
          <w:sz w:val="21"/>
          <w:szCs w:val="21"/>
        </w:rPr>
        <w:t>。最近，搭载</w:t>
      </w:r>
      <w:r>
        <w:rPr>
          <w:rFonts w:ascii="Georgia" w:hAnsi="Georgia"/>
          <w:color w:val="666666"/>
          <w:sz w:val="21"/>
          <w:szCs w:val="21"/>
        </w:rPr>
        <w:t>MacOS 10.7 Lion</w:t>
      </w:r>
      <w:r>
        <w:rPr>
          <w:rFonts w:ascii="Georgia" w:hAnsi="Georgia"/>
          <w:color w:val="666666"/>
          <w:sz w:val="21"/>
          <w:szCs w:val="21"/>
        </w:rPr>
        <w:t>和兼容型</w:t>
      </w:r>
      <w:r>
        <w:rPr>
          <w:rFonts w:ascii="Georgia" w:hAnsi="Georgia"/>
          <w:color w:val="666666"/>
          <w:sz w:val="21"/>
          <w:szCs w:val="21"/>
        </w:rPr>
        <w:t>GPU</w:t>
      </w:r>
      <w:r>
        <w:rPr>
          <w:rFonts w:ascii="Georgia" w:hAnsi="Georgia"/>
          <w:color w:val="666666"/>
          <w:sz w:val="21"/>
          <w:szCs w:val="21"/>
        </w:rPr>
        <w:t>的</w:t>
      </w:r>
      <w:r>
        <w:rPr>
          <w:rFonts w:ascii="Georgia" w:hAnsi="Georgia"/>
          <w:color w:val="666666"/>
          <w:sz w:val="21"/>
          <w:szCs w:val="21"/>
        </w:rPr>
        <w:t>Mac</w:t>
      </w:r>
      <w:r>
        <w:rPr>
          <w:rFonts w:ascii="Georgia" w:hAnsi="Georgia"/>
          <w:color w:val="666666"/>
          <w:sz w:val="21"/>
          <w:szCs w:val="21"/>
        </w:rPr>
        <w:t>电脑可以跑</w:t>
      </w:r>
      <w:r>
        <w:rPr>
          <w:rFonts w:ascii="Georgia" w:hAnsi="Georgia"/>
          <w:color w:val="666666"/>
          <w:sz w:val="21"/>
          <w:szCs w:val="21"/>
        </w:rPr>
        <w:t>OpenGL 3.2</w:t>
      </w:r>
      <w:r>
        <w:rPr>
          <w:rFonts w:ascii="Georgia" w:hAnsi="Georgia"/>
          <w:color w:val="666666"/>
          <w:sz w:val="21"/>
          <w:szCs w:val="21"/>
        </w:rPr>
        <w:t>了，但</w:t>
      </w:r>
      <w:r>
        <w:rPr>
          <w:rFonts w:ascii="Georgia" w:hAnsi="Georgia"/>
          <w:color w:val="666666"/>
          <w:sz w:val="21"/>
          <w:szCs w:val="21"/>
        </w:rPr>
        <w:t>3.3</w:t>
      </w:r>
      <w:r>
        <w:rPr>
          <w:rFonts w:ascii="Georgia" w:hAnsi="Georgia"/>
          <w:color w:val="666666"/>
          <w:sz w:val="21"/>
          <w:szCs w:val="21"/>
        </w:rPr>
        <w:t>还不行；所以我们用</w:t>
      </w:r>
      <w:r>
        <w:rPr>
          <w:rFonts w:ascii="Georgia" w:hAnsi="Georgia"/>
          <w:color w:val="666666"/>
          <w:sz w:val="21"/>
          <w:szCs w:val="21"/>
        </w:rPr>
        <w:t>2.1</w:t>
      </w:r>
      <w:r>
        <w:rPr>
          <w:rFonts w:ascii="Georgia" w:hAnsi="Georgia"/>
          <w:color w:val="666666"/>
          <w:sz w:val="21"/>
          <w:szCs w:val="21"/>
        </w:rPr>
        <w:t>移植版的课程代码。除此外，其他步骤和</w:t>
      </w:r>
      <w:r>
        <w:rPr>
          <w:rFonts w:ascii="Georgia" w:hAnsi="Georgia"/>
          <w:color w:val="666666"/>
          <w:sz w:val="21"/>
          <w:szCs w:val="21"/>
        </w:rPr>
        <w:t>Windows</w:t>
      </w:r>
      <w:r>
        <w:rPr>
          <w:rFonts w:ascii="Georgia" w:hAnsi="Georgia"/>
          <w:color w:val="666666"/>
          <w:sz w:val="21"/>
          <w:szCs w:val="21"/>
        </w:rPr>
        <w:t>类似（也支持</w:t>
      </w:r>
      <w:r>
        <w:rPr>
          <w:rFonts w:ascii="Georgia" w:hAnsi="Georgia"/>
          <w:color w:val="666666"/>
          <w:sz w:val="21"/>
          <w:szCs w:val="21"/>
        </w:rPr>
        <w:t>Makefiles</w:t>
      </w:r>
      <w:r>
        <w:rPr>
          <w:rFonts w:ascii="Georgia" w:hAnsi="Georgia"/>
          <w:color w:val="666666"/>
          <w:sz w:val="21"/>
          <w:szCs w:val="21"/>
        </w:rPr>
        <w:t>，此处不赘述）：</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从</w:t>
      </w:r>
      <w:r>
        <w:rPr>
          <w:rFonts w:ascii="Georgia" w:hAnsi="Georgia"/>
          <w:color w:val="666666"/>
          <w:szCs w:val="21"/>
        </w:rPr>
        <w:t>Mac App Store</w:t>
      </w:r>
      <w:r>
        <w:rPr>
          <w:rFonts w:ascii="Georgia" w:hAnsi="Georgia"/>
          <w:color w:val="666666"/>
          <w:szCs w:val="21"/>
        </w:rPr>
        <w:t>安装</w:t>
      </w:r>
      <w:r>
        <w:rPr>
          <w:rFonts w:ascii="Georgia" w:hAnsi="Georgia"/>
          <w:color w:val="666666"/>
          <w:szCs w:val="21"/>
        </w:rPr>
        <w:t>XCode</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hyperlink r:id="rId27" w:history="1">
        <w:r>
          <w:rPr>
            <w:rStyle w:val="a3"/>
            <w:rFonts w:ascii="Georgia" w:hAnsi="Georgia"/>
            <w:color w:val="499EF3"/>
            <w:szCs w:val="21"/>
          </w:rPr>
          <w:t>下载</w:t>
        </w:r>
        <w:r>
          <w:rPr>
            <w:rStyle w:val="a3"/>
            <w:rFonts w:ascii="Georgia" w:hAnsi="Georgia"/>
            <w:color w:val="499EF3"/>
            <w:szCs w:val="21"/>
          </w:rPr>
          <w:t>CMake</w:t>
        </w:r>
      </w:hyperlink>
      <w:r>
        <w:rPr>
          <w:rFonts w:ascii="Georgia" w:hAnsi="Georgia"/>
          <w:color w:val="666666"/>
          <w:szCs w:val="21"/>
        </w:rPr>
        <w:t>，安装</w:t>
      </w:r>
      <w:r>
        <w:rPr>
          <w:rFonts w:ascii="Georgia" w:hAnsi="Georgia"/>
          <w:color w:val="666666"/>
          <w:szCs w:val="21"/>
        </w:rPr>
        <w:t>.dmg</w:t>
      </w:r>
      <w:r>
        <w:rPr>
          <w:rFonts w:ascii="Georgia" w:hAnsi="Georgia"/>
          <w:color w:val="666666"/>
          <w:szCs w:val="21"/>
        </w:rPr>
        <w:t>。无需安装命令行工具。</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hyperlink r:id="rId28" w:tgtFrame="_blank" w:tooltip="Download" w:history="1">
        <w:r>
          <w:rPr>
            <w:rStyle w:val="a3"/>
            <w:rFonts w:ascii="Georgia" w:hAnsi="Georgia"/>
            <w:color w:val="499EF3"/>
            <w:szCs w:val="21"/>
          </w:rPr>
          <w:t>下载课程源码</w:t>
        </w:r>
      </w:hyperlink>
      <w:r>
        <w:rPr>
          <w:rFonts w:ascii="Georgia" w:hAnsi="Georgia"/>
          <w:color w:val="666666"/>
          <w:szCs w:val="21"/>
        </w:rPr>
        <w:t> </w:t>
      </w:r>
      <w:r>
        <w:rPr>
          <w:rFonts w:ascii="Georgia" w:hAnsi="Georgia"/>
          <w:color w:val="666666"/>
          <w:szCs w:val="21"/>
        </w:rPr>
        <w:t>（</w:t>
      </w:r>
      <w:r>
        <w:rPr>
          <w:rFonts w:ascii="Georgia" w:hAnsi="Georgia"/>
          <w:color w:val="666666"/>
          <w:szCs w:val="21"/>
        </w:rPr>
        <w:t>2.1</w:t>
      </w:r>
      <w:r>
        <w:rPr>
          <w:rFonts w:ascii="Georgia" w:hAnsi="Georgia"/>
          <w:color w:val="666666"/>
          <w:szCs w:val="21"/>
        </w:rPr>
        <w:t>版！！）解压到如</w:t>
      </w:r>
      <w:r>
        <w:rPr>
          <w:rFonts w:ascii="Georgia" w:hAnsi="Georgia"/>
          <w:color w:val="666666"/>
          <w:szCs w:val="21"/>
        </w:rPr>
        <w:t>~/Projects/OpenGLTutorials/ .</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启动</w:t>
      </w:r>
      <w:r>
        <w:rPr>
          <w:rFonts w:ascii="Georgia" w:hAnsi="Georgia"/>
          <w:color w:val="666666"/>
          <w:szCs w:val="21"/>
        </w:rPr>
        <w:t xml:space="preserve">CMake </w:t>
      </w:r>
      <w:r>
        <w:rPr>
          <w:rFonts w:ascii="Georgia" w:hAnsi="Georgia"/>
          <w:color w:val="666666"/>
          <w:szCs w:val="21"/>
        </w:rPr>
        <w:t>（</w:t>
      </w:r>
      <w:r>
        <w:rPr>
          <w:rFonts w:ascii="Georgia" w:hAnsi="Georgia"/>
          <w:color w:val="666666"/>
          <w:szCs w:val="21"/>
        </w:rPr>
        <w:t>Applications-&gt;CMake</w:t>
      </w:r>
      <w:r>
        <w:rPr>
          <w:rFonts w:ascii="Georgia" w:hAnsi="Georgia"/>
          <w:color w:val="666666"/>
          <w:szCs w:val="21"/>
        </w:rPr>
        <w:t>）。让第一</w:t>
      </w:r>
      <w:proofErr w:type="gramStart"/>
      <w:r>
        <w:rPr>
          <w:rFonts w:ascii="Georgia" w:hAnsi="Georgia"/>
          <w:color w:val="666666"/>
          <w:szCs w:val="21"/>
        </w:rPr>
        <w:t>栏路径</w:t>
      </w:r>
      <w:proofErr w:type="gramEnd"/>
      <w:r>
        <w:rPr>
          <w:rFonts w:ascii="Georgia" w:hAnsi="Georgia"/>
          <w:color w:val="666666"/>
          <w:szCs w:val="21"/>
        </w:rPr>
        <w:t>指向刚才解压缩的文件夹，不确定就选包含</w:t>
      </w:r>
      <w:r>
        <w:rPr>
          <w:rFonts w:ascii="Georgia" w:hAnsi="Georgia"/>
          <w:color w:val="666666"/>
          <w:szCs w:val="21"/>
        </w:rPr>
        <w:t>CMakeLists.txt</w:t>
      </w:r>
      <w:r>
        <w:rPr>
          <w:rFonts w:ascii="Georgia" w:hAnsi="Georgia"/>
          <w:color w:val="666666"/>
          <w:szCs w:val="21"/>
        </w:rPr>
        <w:t>的文件夹。第二栏，填</w:t>
      </w:r>
      <w:r>
        <w:rPr>
          <w:rFonts w:ascii="Georgia" w:hAnsi="Georgia"/>
          <w:color w:val="666666"/>
          <w:szCs w:val="21"/>
        </w:rPr>
        <w:t>CMake</w:t>
      </w:r>
      <w:r>
        <w:rPr>
          <w:rFonts w:ascii="Georgia" w:hAnsi="Georgia"/>
          <w:color w:val="666666"/>
          <w:szCs w:val="21"/>
        </w:rPr>
        <w:t>输出路径。例如</w:t>
      </w:r>
      <w:r>
        <w:rPr>
          <w:rFonts w:ascii="Georgia" w:hAnsi="Georgia"/>
          <w:color w:val="666666"/>
          <w:szCs w:val="21"/>
        </w:rPr>
        <w:t>~/Projects/OpenGLTutorials_bin_XCode/</w:t>
      </w:r>
      <w:r>
        <w:rPr>
          <w:rFonts w:ascii="Georgia" w:hAnsi="Georgia"/>
          <w:color w:val="666666"/>
          <w:szCs w:val="21"/>
        </w:rPr>
        <w:t>。注意，这里可以随便填，不一定要和源码在同一文件夹。</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点击</w:t>
      </w:r>
      <w:r>
        <w:rPr>
          <w:rFonts w:ascii="Georgia" w:hAnsi="Georgia"/>
          <w:color w:val="666666"/>
          <w:szCs w:val="21"/>
        </w:rPr>
        <w:t>Configure</w:t>
      </w:r>
      <w:r>
        <w:rPr>
          <w:rFonts w:ascii="Georgia" w:hAnsi="Georgia"/>
          <w:color w:val="666666"/>
          <w:szCs w:val="21"/>
        </w:rPr>
        <w:t>。由于是首次</w:t>
      </w:r>
      <w:r>
        <w:rPr>
          <w:rFonts w:ascii="Georgia" w:hAnsi="Georgia"/>
          <w:color w:val="666666"/>
          <w:szCs w:val="21"/>
        </w:rPr>
        <w:t>configure</w:t>
      </w:r>
      <w:r>
        <w:rPr>
          <w:rFonts w:ascii="Georgia" w:hAnsi="Georgia"/>
          <w:color w:val="666666"/>
          <w:szCs w:val="21"/>
        </w:rPr>
        <w:t>工程，</w:t>
      </w:r>
      <w:r>
        <w:rPr>
          <w:rFonts w:ascii="Georgia" w:hAnsi="Georgia"/>
          <w:color w:val="666666"/>
          <w:szCs w:val="21"/>
        </w:rPr>
        <w:t>CMake</w:t>
      </w:r>
      <w:r>
        <w:rPr>
          <w:rFonts w:ascii="Georgia" w:hAnsi="Georgia"/>
          <w:color w:val="666666"/>
          <w:szCs w:val="21"/>
        </w:rPr>
        <w:t>会让你选择编译器。选择</w:t>
      </w:r>
      <w:r>
        <w:rPr>
          <w:rFonts w:ascii="Georgia" w:hAnsi="Georgia"/>
          <w:color w:val="666666"/>
          <w:szCs w:val="21"/>
        </w:rPr>
        <w:t>Xcode</w:t>
      </w:r>
      <w:r>
        <w:rPr>
          <w:rFonts w:ascii="Georgia" w:hAnsi="Georgia"/>
          <w:color w:val="666666"/>
          <w:szCs w:val="21"/>
        </w:rPr>
        <w:t>。</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再点</w:t>
      </w:r>
      <w:r>
        <w:rPr>
          <w:rFonts w:ascii="Georgia" w:hAnsi="Georgia"/>
          <w:color w:val="666666"/>
          <w:szCs w:val="21"/>
        </w:rPr>
        <w:t>Configure</w:t>
      </w:r>
      <w:r>
        <w:rPr>
          <w:rFonts w:ascii="Georgia" w:hAnsi="Georgia"/>
          <w:color w:val="666666"/>
          <w:szCs w:val="21"/>
        </w:rPr>
        <w:t>直至红色行全部消失。点</w:t>
      </w:r>
      <w:r>
        <w:rPr>
          <w:rFonts w:ascii="Georgia" w:hAnsi="Georgia"/>
          <w:color w:val="666666"/>
          <w:szCs w:val="21"/>
        </w:rPr>
        <w:t>Generate</w:t>
      </w:r>
      <w:r>
        <w:rPr>
          <w:rFonts w:ascii="Georgia" w:hAnsi="Georgia"/>
          <w:color w:val="666666"/>
          <w:szCs w:val="21"/>
        </w:rPr>
        <w:t>。</w:t>
      </w:r>
      <w:r>
        <w:rPr>
          <w:rFonts w:ascii="Georgia" w:hAnsi="Georgia"/>
          <w:color w:val="666666"/>
          <w:szCs w:val="21"/>
        </w:rPr>
        <w:t>Xcode</w:t>
      </w:r>
      <w:r>
        <w:rPr>
          <w:rFonts w:ascii="Georgia" w:hAnsi="Georgia"/>
          <w:color w:val="666666"/>
          <w:szCs w:val="21"/>
        </w:rPr>
        <w:t>项目创建完毕。不再需要</w:t>
      </w:r>
      <w:r>
        <w:rPr>
          <w:rFonts w:ascii="Georgia" w:hAnsi="Georgia"/>
          <w:color w:val="666666"/>
          <w:szCs w:val="21"/>
        </w:rPr>
        <w:t>CMake</w:t>
      </w:r>
      <w:r>
        <w:rPr>
          <w:rFonts w:ascii="Georgia" w:hAnsi="Georgia"/>
          <w:color w:val="666666"/>
          <w:szCs w:val="21"/>
        </w:rPr>
        <w:t>了，可以卸载掉。</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打开</w:t>
      </w:r>
      <w:r>
        <w:rPr>
          <w:rFonts w:ascii="Georgia" w:hAnsi="Georgia"/>
          <w:color w:val="666666"/>
          <w:szCs w:val="21"/>
        </w:rPr>
        <w:t>~/Projects/OpenGLTutorials_bin_XCode/</w:t>
      </w:r>
      <w:r>
        <w:rPr>
          <w:rFonts w:ascii="Georgia" w:hAnsi="Georgia"/>
          <w:color w:val="666666"/>
          <w:szCs w:val="21"/>
        </w:rPr>
        <w:t>会看到</w:t>
      </w:r>
      <w:r>
        <w:rPr>
          <w:rFonts w:ascii="Georgia" w:hAnsi="Georgia"/>
          <w:color w:val="666666"/>
          <w:szCs w:val="21"/>
        </w:rPr>
        <w:t>Tutorials.xcodeproj</w:t>
      </w:r>
      <w:r>
        <w:rPr>
          <w:rFonts w:ascii="Georgia" w:hAnsi="Georgia"/>
          <w:color w:val="666666"/>
          <w:szCs w:val="21"/>
        </w:rPr>
        <w:t>文件：打开它。</w:t>
      </w:r>
    </w:p>
    <w:p w:rsidR="001F0ADD" w:rsidRDefault="001F0ADD" w:rsidP="001F0ADD">
      <w:pPr>
        <w:widowControl/>
        <w:numPr>
          <w:ilvl w:val="0"/>
          <w:numId w:val="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选择一个教程，在</w:t>
      </w:r>
      <w:r>
        <w:rPr>
          <w:rFonts w:ascii="Georgia" w:hAnsi="Georgia"/>
          <w:color w:val="666666"/>
          <w:szCs w:val="21"/>
        </w:rPr>
        <w:t>Xcode</w:t>
      </w:r>
      <w:r>
        <w:rPr>
          <w:rFonts w:ascii="Georgia" w:hAnsi="Georgia"/>
          <w:color w:val="666666"/>
          <w:szCs w:val="21"/>
        </w:rPr>
        <w:t>的</w:t>
      </w:r>
      <w:r>
        <w:rPr>
          <w:rFonts w:ascii="Georgia" w:hAnsi="Georgia"/>
          <w:color w:val="666666"/>
          <w:szCs w:val="21"/>
        </w:rPr>
        <w:t>Scheme</w:t>
      </w:r>
      <w:r>
        <w:rPr>
          <w:rFonts w:ascii="Georgia" w:hAnsi="Georgia"/>
          <w:color w:val="666666"/>
          <w:szCs w:val="21"/>
        </w:rPr>
        <w:t>面板上运行，点击</w:t>
      </w:r>
      <w:r>
        <w:rPr>
          <w:rFonts w:ascii="Georgia" w:hAnsi="Georgia"/>
          <w:color w:val="666666"/>
          <w:szCs w:val="21"/>
        </w:rPr>
        <w:t>Run</w:t>
      </w:r>
      <w:r>
        <w:rPr>
          <w:rFonts w:ascii="Georgia" w:hAnsi="Georgia"/>
          <w:color w:val="666666"/>
          <w:szCs w:val="21"/>
        </w:rPr>
        <w:t>按钮编译和运行：</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noProof/>
          <w:color w:val="499EF3"/>
          <w:sz w:val="21"/>
          <w:szCs w:val="21"/>
        </w:rPr>
        <w:lastRenderedPageBreak/>
        <w:drawing>
          <wp:inline distT="0" distB="0" distL="0" distR="0">
            <wp:extent cx="7867015" cy="3140075"/>
            <wp:effectExtent l="0" t="0" r="635" b="3175"/>
            <wp:docPr id="2" name="图片 2" descr="http://www.tairan.com/usr/uploads/auto_save_image/2014/02/130415PQI.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airan.com/usr/uploads/auto_save_image/2014/02/130415PQI.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67015" cy="3140075"/>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在第二课及后续课程中，</w:t>
      </w:r>
      <w:r>
        <w:rPr>
          <w:rFonts w:ascii="Georgia" w:hAnsi="Georgia"/>
          <w:color w:val="666666"/>
          <w:sz w:val="21"/>
          <w:szCs w:val="21"/>
        </w:rPr>
        <w:t>Run</w:t>
      </w:r>
      <w:r>
        <w:rPr>
          <w:rFonts w:ascii="Georgia" w:hAnsi="Georgia"/>
          <w:color w:val="666666"/>
          <w:sz w:val="21"/>
          <w:szCs w:val="21"/>
        </w:rPr>
        <w:t>按钮就失效了。下一版本会解决这个</w:t>
      </w:r>
      <w:r>
        <w:rPr>
          <w:rFonts w:ascii="Georgia" w:hAnsi="Georgia"/>
          <w:color w:val="666666"/>
          <w:sz w:val="21"/>
          <w:szCs w:val="21"/>
        </w:rPr>
        <w:t>bug</w:t>
      </w:r>
      <w:r>
        <w:rPr>
          <w:rFonts w:ascii="Georgia" w:hAnsi="Georgia"/>
          <w:color w:val="666666"/>
          <w:sz w:val="21"/>
          <w:szCs w:val="21"/>
        </w:rPr>
        <w:t>。目前，请用</w:t>
      </w:r>
      <w:r>
        <w:rPr>
          <w:rFonts w:ascii="Georgia" w:hAnsi="Georgia"/>
          <w:color w:val="666666"/>
          <w:sz w:val="21"/>
          <w:szCs w:val="21"/>
        </w:rPr>
        <w:t>Cmd-B</w:t>
      </w:r>
      <w:r>
        <w:rPr>
          <w:rFonts w:ascii="Georgia" w:hAnsi="Georgia"/>
          <w:color w:val="666666"/>
          <w:sz w:val="21"/>
          <w:szCs w:val="21"/>
        </w:rPr>
        <w:t>键运行（双击源码文件夹</w:t>
      </w:r>
      <w:r>
        <w:rPr>
          <w:rFonts w:ascii="Georgia" w:hAnsi="Georgia"/>
          <w:color w:val="666666"/>
          <w:sz w:val="21"/>
          <w:szCs w:val="21"/>
        </w:rPr>
        <w:t>/tutorialX/tutorialX</w:t>
      </w:r>
      <w:r>
        <w:rPr>
          <w:rFonts w:ascii="Georgia" w:hAnsi="Georgia"/>
          <w:color w:val="666666"/>
          <w:sz w:val="21"/>
          <w:szCs w:val="21"/>
        </w:rPr>
        <w:t>，或者通过终端）。</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关于</w:t>
      </w:r>
      <w:r>
        <w:rPr>
          <w:rFonts w:ascii="Georgia" w:hAnsi="Georgia"/>
          <w:color w:val="666666"/>
          <w:sz w:val="31"/>
          <w:szCs w:val="31"/>
        </w:rPr>
        <w:t>Code::Blocks</w:t>
      </w:r>
      <w:r>
        <w:rPr>
          <w:rFonts w:ascii="Georgia" w:hAnsi="Georgia"/>
          <w:color w:val="666666"/>
          <w:sz w:val="31"/>
          <w:szCs w:val="31"/>
        </w:rPr>
        <w:t>的说明</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由于</w:t>
      </w:r>
      <w:r>
        <w:rPr>
          <w:rFonts w:ascii="Georgia" w:hAnsi="Georgia"/>
          <w:color w:val="666666"/>
          <w:sz w:val="21"/>
          <w:szCs w:val="21"/>
        </w:rPr>
        <w:t>C::B</w:t>
      </w:r>
      <w:r>
        <w:rPr>
          <w:rFonts w:ascii="Georgia" w:hAnsi="Georgia"/>
          <w:color w:val="666666"/>
          <w:sz w:val="21"/>
          <w:szCs w:val="21"/>
        </w:rPr>
        <w:t>和</w:t>
      </w:r>
      <w:r>
        <w:rPr>
          <w:rFonts w:ascii="Georgia" w:hAnsi="Georgia"/>
          <w:color w:val="666666"/>
          <w:sz w:val="21"/>
          <w:szCs w:val="21"/>
        </w:rPr>
        <w:t>CMake</w:t>
      </w:r>
      <w:r>
        <w:rPr>
          <w:rFonts w:ascii="Georgia" w:hAnsi="Georgia"/>
          <w:color w:val="666666"/>
          <w:sz w:val="21"/>
          <w:szCs w:val="21"/>
        </w:rPr>
        <w:t>中各有一个</w:t>
      </w:r>
      <w:r>
        <w:rPr>
          <w:rFonts w:ascii="Georgia" w:hAnsi="Georgia"/>
          <w:color w:val="666666"/>
          <w:sz w:val="21"/>
          <w:szCs w:val="21"/>
        </w:rPr>
        <w:t>bug</w:t>
      </w:r>
      <w:r>
        <w:rPr>
          <w:rFonts w:ascii="Georgia" w:hAnsi="Georgia"/>
          <w:color w:val="666666"/>
          <w:sz w:val="21"/>
          <w:szCs w:val="21"/>
        </w:rPr>
        <w:t>，你得在</w:t>
      </w:r>
      <w:r>
        <w:rPr>
          <w:rFonts w:ascii="Georgia" w:hAnsi="Georgia"/>
          <w:color w:val="666666"/>
          <w:sz w:val="21"/>
          <w:szCs w:val="21"/>
        </w:rPr>
        <w:t>Project-&gt;Build-&gt;Options-&gt;Make commands</w:t>
      </w:r>
      <w:r>
        <w:rPr>
          <w:rFonts w:ascii="Georgia" w:hAnsi="Georgia"/>
          <w:color w:val="666666"/>
          <w:sz w:val="21"/>
          <w:szCs w:val="21"/>
        </w:rPr>
        <w:t>中手动设置编译命令，如下图所示：</w:t>
      </w:r>
      <w:r>
        <w:rPr>
          <w:rFonts w:ascii="Georgia" w:hAnsi="Georgia"/>
          <w:color w:val="666666"/>
          <w:sz w:val="21"/>
          <w:szCs w:val="21"/>
        </w:rPr>
        <w:br/>
      </w:r>
      <w:r>
        <w:rPr>
          <w:rFonts w:ascii="Georgia" w:hAnsi="Georgia"/>
          <w:noProof/>
          <w:color w:val="499EF3"/>
          <w:sz w:val="21"/>
          <w:szCs w:val="21"/>
        </w:rPr>
        <w:drawing>
          <wp:inline distT="0" distB="0" distL="0" distR="0">
            <wp:extent cx="7108190" cy="3243580"/>
            <wp:effectExtent l="0" t="0" r="0" b="0"/>
            <wp:docPr id="1" name="图片 1" descr="http://www.tairan.com/usr/uploads/auto_save_image/2014/02/130420vpC.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airan.com/usr/uploads/auto_save_image/2014/02/130420vpC.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08190" cy="3243580"/>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lastRenderedPageBreak/>
        <w:t>同时你还得手动设置工作目录：</w:t>
      </w:r>
      <w:r>
        <w:rPr>
          <w:rFonts w:ascii="Georgia" w:hAnsi="Georgia"/>
          <w:color w:val="666666"/>
          <w:sz w:val="21"/>
          <w:szCs w:val="21"/>
        </w:rPr>
        <w:t>Project-&gt;Properties-&gt;Build targets-&gt;tutorial N-&gt;execution working dir</w:t>
      </w:r>
      <w:r>
        <w:rPr>
          <w:rFonts w:ascii="Georgia" w:hAnsi="Georgia"/>
          <w:color w:val="666666"/>
          <w:sz w:val="21"/>
          <w:szCs w:val="21"/>
        </w:rPr>
        <w:t>（即</w:t>
      </w:r>
      <w:r>
        <w:rPr>
          <w:rFonts w:ascii="Georgia" w:hAnsi="Georgia"/>
          <w:color w:val="666666"/>
          <w:sz w:val="21"/>
          <w:szCs w:val="21"/>
        </w:rPr>
        <w:t>src_dir/tutorial_N/</w:t>
      </w:r>
      <w:r>
        <w:rPr>
          <w:rFonts w:ascii="Georgia" w:hAnsi="Georgia"/>
          <w:color w:val="666666"/>
          <w:sz w:val="21"/>
          <w:szCs w:val="21"/>
        </w:rPr>
        <w:t>）。</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运行课程例子</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一定要在正确的目录下运行课程例子：你可以双击可执行文件；如果爱用命令行，请用</w:t>
      </w:r>
      <w:r>
        <w:rPr>
          <w:rFonts w:ascii="Georgia" w:hAnsi="Georgia"/>
          <w:color w:val="666666"/>
          <w:sz w:val="21"/>
          <w:szCs w:val="21"/>
        </w:rPr>
        <w:t>cd</w:t>
      </w:r>
      <w:r>
        <w:rPr>
          <w:rFonts w:ascii="Georgia" w:hAnsi="Georgia"/>
          <w:color w:val="666666"/>
          <w:sz w:val="21"/>
          <w:szCs w:val="21"/>
        </w:rPr>
        <w:t>命令切换到正确的目录。</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若想从</w:t>
      </w:r>
      <w:r>
        <w:rPr>
          <w:rFonts w:ascii="Georgia" w:hAnsi="Georgia"/>
          <w:color w:val="666666"/>
          <w:sz w:val="21"/>
          <w:szCs w:val="21"/>
        </w:rPr>
        <w:t>IDE</w:t>
      </w:r>
      <w:r>
        <w:rPr>
          <w:rFonts w:ascii="Georgia" w:hAnsi="Georgia"/>
          <w:color w:val="666666"/>
          <w:sz w:val="21"/>
          <w:szCs w:val="21"/>
        </w:rPr>
        <w:t>中运行程序，别忘了看看上面的说明</w:t>
      </w:r>
      <w:r>
        <w:rPr>
          <w:rFonts w:ascii="Georgia" w:hAnsi="Georgia"/>
          <w:color w:val="666666"/>
          <w:sz w:val="21"/>
          <w:szCs w:val="21"/>
        </w:rPr>
        <w:t>——</w:t>
      </w:r>
      <w:r>
        <w:rPr>
          <w:rFonts w:ascii="Georgia" w:hAnsi="Georgia"/>
          <w:color w:val="666666"/>
          <w:sz w:val="21"/>
          <w:szCs w:val="21"/>
        </w:rPr>
        <w:t>先正确设置工作目录。</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如何学习本课程</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每课都附有源码和数据，可在</w:t>
      </w:r>
      <w:r>
        <w:rPr>
          <w:rFonts w:ascii="Georgia" w:hAnsi="Georgia"/>
          <w:color w:val="666666"/>
          <w:sz w:val="21"/>
          <w:szCs w:val="21"/>
        </w:rPr>
        <w:t>tutorialXX/</w:t>
      </w:r>
      <w:r>
        <w:rPr>
          <w:rFonts w:ascii="Georgia" w:hAnsi="Georgia"/>
          <w:color w:val="666666"/>
          <w:sz w:val="21"/>
          <w:szCs w:val="21"/>
        </w:rPr>
        <w:t>找到。不过，建议您不改动这些工程，将它们作为参考；推荐在</w:t>
      </w:r>
      <w:r>
        <w:rPr>
          <w:rFonts w:ascii="Georgia" w:hAnsi="Georgia"/>
          <w:color w:val="666666"/>
          <w:sz w:val="21"/>
          <w:szCs w:val="21"/>
        </w:rPr>
        <w:t>playground/playground.cpp</w:t>
      </w:r>
      <w:r>
        <w:rPr>
          <w:rFonts w:ascii="Georgia" w:hAnsi="Georgia"/>
          <w:color w:val="666666"/>
          <w:sz w:val="21"/>
          <w:szCs w:val="21"/>
        </w:rPr>
        <w:t>中做试验，怎么折腾都行。要是弄乱了，就去</w:t>
      </w:r>
      <w:proofErr w:type="gramStart"/>
      <w:r>
        <w:rPr>
          <w:rFonts w:ascii="Georgia" w:hAnsi="Georgia"/>
          <w:color w:val="666666"/>
          <w:sz w:val="21"/>
          <w:szCs w:val="21"/>
        </w:rPr>
        <w:t>粘一段</w:t>
      </w:r>
      <w:proofErr w:type="gramEnd"/>
      <w:r>
        <w:rPr>
          <w:rFonts w:ascii="Georgia" w:hAnsi="Georgia"/>
          <w:color w:val="666666"/>
          <w:sz w:val="21"/>
          <w:szCs w:val="21"/>
        </w:rPr>
        <w:t>课程代码，一切就会恢复正常。</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我们会在整个教程中提供代码片段。不妨在看教程时，直接把它们复制到</w:t>
      </w:r>
      <w:r>
        <w:rPr>
          <w:rFonts w:ascii="Georgia" w:hAnsi="Georgia"/>
          <w:color w:val="666666"/>
          <w:sz w:val="21"/>
          <w:szCs w:val="21"/>
        </w:rPr>
        <w:t>playground</w:t>
      </w:r>
      <w:r>
        <w:rPr>
          <w:rFonts w:ascii="Georgia" w:hAnsi="Georgia"/>
          <w:color w:val="666666"/>
          <w:sz w:val="21"/>
          <w:szCs w:val="21"/>
        </w:rPr>
        <w:t>里跑跑看。动手实验才是王道。单纯看别人写好的代码学不了多少。即使仅仅粘贴一下代码，也会碰到不少问题。</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新建一个窗口</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终于！写</w:t>
      </w:r>
      <w:r>
        <w:rPr>
          <w:rFonts w:ascii="Georgia" w:hAnsi="Georgia"/>
          <w:color w:val="666666"/>
          <w:sz w:val="21"/>
          <w:szCs w:val="21"/>
        </w:rPr>
        <w:t>OpenGL</w:t>
      </w:r>
      <w:r>
        <w:rPr>
          <w:rFonts w:ascii="Georgia" w:hAnsi="Georgia"/>
          <w:color w:val="666666"/>
          <w:sz w:val="21"/>
          <w:szCs w:val="21"/>
        </w:rPr>
        <w:t>代码的时刻来了！</w:t>
      </w:r>
      <w:r>
        <w:rPr>
          <w:rFonts w:ascii="Georgia" w:hAnsi="Georgia"/>
          <w:color w:val="666666"/>
          <w:sz w:val="21"/>
          <w:szCs w:val="21"/>
        </w:rPr>
        <w:br/>
      </w:r>
      <w:r>
        <w:rPr>
          <w:rFonts w:ascii="Georgia" w:hAnsi="Georgia"/>
          <w:color w:val="666666"/>
          <w:sz w:val="21"/>
          <w:szCs w:val="21"/>
        </w:rPr>
        <w:t>呃，其实还早着呢。有的教程都会教你以</w:t>
      </w:r>
      <w:r>
        <w:rPr>
          <w:rFonts w:ascii="Georgia" w:hAnsi="Georgia"/>
          <w:color w:val="666666"/>
          <w:sz w:val="21"/>
          <w:szCs w:val="21"/>
        </w:rPr>
        <w:t>“</w:t>
      </w:r>
      <w:r>
        <w:rPr>
          <w:rFonts w:ascii="Georgia" w:hAnsi="Georgia"/>
          <w:color w:val="666666"/>
          <w:sz w:val="21"/>
          <w:szCs w:val="21"/>
        </w:rPr>
        <w:t>底层</w:t>
      </w:r>
      <w:r>
        <w:rPr>
          <w:rFonts w:ascii="Georgia" w:hAnsi="Georgia"/>
          <w:color w:val="666666"/>
          <w:sz w:val="21"/>
          <w:szCs w:val="21"/>
        </w:rPr>
        <w:t>”</w:t>
      </w:r>
      <w:r>
        <w:rPr>
          <w:rFonts w:ascii="Georgia" w:hAnsi="Georgia"/>
          <w:color w:val="666666"/>
          <w:sz w:val="21"/>
          <w:szCs w:val="21"/>
        </w:rPr>
        <w:t>的方式做事，好让你清楚每一步的原理。但这往往很无聊也无用。所以，我们用一个外部的库</w:t>
      </w:r>
      <w:r>
        <w:rPr>
          <w:rFonts w:ascii="Georgia" w:hAnsi="Georgia"/>
          <w:color w:val="666666"/>
          <w:sz w:val="21"/>
          <w:szCs w:val="21"/>
        </w:rPr>
        <w:t>——GLFW</w:t>
      </w:r>
      <w:r>
        <w:rPr>
          <w:rFonts w:ascii="Georgia" w:hAnsi="Georgia"/>
          <w:color w:val="666666"/>
          <w:sz w:val="21"/>
          <w:szCs w:val="21"/>
        </w:rPr>
        <w:t>来帮我们处理窗口、键盘消息等细节。你也可以使用</w:t>
      </w:r>
      <w:r>
        <w:rPr>
          <w:rFonts w:ascii="Georgia" w:hAnsi="Georgia"/>
          <w:color w:val="666666"/>
          <w:sz w:val="21"/>
          <w:szCs w:val="21"/>
        </w:rPr>
        <w:t>Windows</w:t>
      </w:r>
      <w:r>
        <w:rPr>
          <w:rFonts w:ascii="Georgia" w:hAnsi="Georgia"/>
          <w:color w:val="666666"/>
          <w:sz w:val="21"/>
          <w:szCs w:val="21"/>
        </w:rPr>
        <w:t>的</w:t>
      </w:r>
      <w:r>
        <w:rPr>
          <w:rFonts w:ascii="Georgia" w:hAnsi="Georgia"/>
          <w:color w:val="666666"/>
          <w:sz w:val="21"/>
          <w:szCs w:val="21"/>
        </w:rPr>
        <w:t>Win32 API</w:t>
      </w:r>
      <w:r>
        <w:rPr>
          <w:rFonts w:ascii="Georgia" w:hAnsi="Georgia"/>
          <w:color w:val="666666"/>
          <w:sz w:val="21"/>
          <w:szCs w:val="21"/>
        </w:rPr>
        <w:t>、</w:t>
      </w:r>
      <w:r>
        <w:rPr>
          <w:rFonts w:ascii="Georgia" w:hAnsi="Georgia"/>
          <w:color w:val="666666"/>
          <w:sz w:val="21"/>
          <w:szCs w:val="21"/>
        </w:rPr>
        <w:t>Linux</w:t>
      </w:r>
      <w:r>
        <w:rPr>
          <w:rFonts w:ascii="Georgia" w:hAnsi="Georgia"/>
          <w:color w:val="666666"/>
          <w:sz w:val="21"/>
          <w:szCs w:val="21"/>
        </w:rPr>
        <w:t>的</w:t>
      </w:r>
      <w:r>
        <w:rPr>
          <w:rFonts w:ascii="Georgia" w:hAnsi="Georgia"/>
          <w:color w:val="666666"/>
          <w:sz w:val="21"/>
          <w:szCs w:val="21"/>
        </w:rPr>
        <w:t>X11 API</w:t>
      </w:r>
      <w:r>
        <w:rPr>
          <w:rFonts w:ascii="Georgia" w:hAnsi="Georgia"/>
          <w:color w:val="666666"/>
          <w:sz w:val="21"/>
          <w:szCs w:val="21"/>
        </w:rPr>
        <w:t>，或</w:t>
      </w:r>
      <w:r>
        <w:rPr>
          <w:rFonts w:ascii="Georgia" w:hAnsi="Georgia"/>
          <w:color w:val="666666"/>
          <w:sz w:val="21"/>
          <w:szCs w:val="21"/>
        </w:rPr>
        <w:t>Mac</w:t>
      </w:r>
      <w:r>
        <w:rPr>
          <w:rFonts w:ascii="Georgia" w:hAnsi="Georgia"/>
          <w:color w:val="666666"/>
          <w:sz w:val="21"/>
          <w:szCs w:val="21"/>
        </w:rPr>
        <w:t>的</w:t>
      </w:r>
      <w:r>
        <w:rPr>
          <w:rFonts w:ascii="Georgia" w:hAnsi="Georgia"/>
          <w:color w:val="666666"/>
          <w:sz w:val="21"/>
          <w:szCs w:val="21"/>
        </w:rPr>
        <w:t>Cocoa API</w:t>
      </w:r>
      <w:r>
        <w:rPr>
          <w:rFonts w:ascii="Georgia" w:hAnsi="Georgia"/>
          <w:color w:val="666666"/>
          <w:sz w:val="21"/>
          <w:szCs w:val="21"/>
        </w:rPr>
        <w:t>；或者用别的库，比如</w:t>
      </w:r>
      <w:r>
        <w:rPr>
          <w:rFonts w:ascii="Georgia" w:hAnsi="Georgia"/>
          <w:color w:val="666666"/>
          <w:sz w:val="21"/>
          <w:szCs w:val="21"/>
        </w:rPr>
        <w:t>SFML</w:t>
      </w:r>
      <w:r>
        <w:rPr>
          <w:rFonts w:ascii="Georgia" w:hAnsi="Georgia"/>
          <w:color w:val="666666"/>
          <w:sz w:val="21"/>
          <w:szCs w:val="21"/>
        </w:rPr>
        <w:t>、</w:t>
      </w:r>
      <w:r>
        <w:rPr>
          <w:rFonts w:ascii="Georgia" w:hAnsi="Georgia"/>
          <w:color w:val="666666"/>
          <w:sz w:val="21"/>
          <w:szCs w:val="21"/>
        </w:rPr>
        <w:t>FreeGLUT</w:t>
      </w:r>
      <w:r>
        <w:rPr>
          <w:rFonts w:ascii="Georgia" w:hAnsi="Georgia"/>
          <w:color w:val="666666"/>
          <w:sz w:val="21"/>
          <w:szCs w:val="21"/>
        </w:rPr>
        <w:t>、</w:t>
      </w:r>
      <w:r>
        <w:rPr>
          <w:rFonts w:ascii="Georgia" w:hAnsi="Georgia"/>
          <w:color w:val="666666"/>
          <w:sz w:val="21"/>
          <w:szCs w:val="21"/>
        </w:rPr>
        <w:t>SDL</w:t>
      </w:r>
      <w:r>
        <w:rPr>
          <w:rFonts w:ascii="Georgia" w:hAnsi="Georgia"/>
          <w:color w:val="666666"/>
          <w:sz w:val="21"/>
          <w:szCs w:val="21"/>
        </w:rPr>
        <w:t>等，请参见</w:t>
      </w:r>
      <w:hyperlink r:id="rId33" w:tgtFrame="_blank" w:tooltip="Useful Tools &amp; Links" w:history="1">
        <w:r>
          <w:rPr>
            <w:rStyle w:val="a3"/>
            <w:rFonts w:ascii="Georgia" w:hAnsi="Georgia"/>
            <w:color w:val="499EF3"/>
            <w:sz w:val="21"/>
            <w:szCs w:val="21"/>
          </w:rPr>
          <w:t>链接</w:t>
        </w:r>
      </w:hyperlink>
      <w:r>
        <w:rPr>
          <w:rFonts w:ascii="Georgia" w:hAnsi="Georgia"/>
          <w:color w:val="666666"/>
          <w:sz w:val="21"/>
          <w:szCs w:val="21"/>
        </w:rPr>
        <w:t>页。</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我们开始吧。从处理依赖库开始：我们要用一些基本库，在控制台显示消息：</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Include</w:t>
      </w:r>
      <w:proofErr w:type="gramEnd"/>
      <w:r>
        <w:rPr>
          <w:color w:val="FFFFF1"/>
        </w:rPr>
        <w:t xml:space="preserve"> standard headers</w:t>
      </w:r>
    </w:p>
    <w:p w:rsidR="001F0ADD" w:rsidRDefault="001F0ADD" w:rsidP="001F0ADD">
      <w:pPr>
        <w:pStyle w:val="HTML"/>
        <w:shd w:val="clear" w:color="auto" w:fill="23241F"/>
        <w:spacing w:before="240" w:after="240"/>
        <w:rPr>
          <w:color w:val="FFFFF1"/>
        </w:rPr>
      </w:pPr>
      <w:r>
        <w:rPr>
          <w:color w:val="FFFFF1"/>
        </w:rPr>
        <w:t xml:space="preserve">#include  </w:t>
      </w:r>
    </w:p>
    <w:p w:rsidR="001F0ADD" w:rsidRDefault="001F0ADD" w:rsidP="001F0ADD">
      <w:pPr>
        <w:pStyle w:val="HTML"/>
        <w:shd w:val="clear" w:color="auto" w:fill="23241F"/>
        <w:spacing w:before="240" w:after="240"/>
        <w:rPr>
          <w:color w:val="FFFFF1"/>
        </w:rPr>
      </w:pPr>
      <w:r>
        <w:rPr>
          <w:color w:val="FFFFF1"/>
        </w:rPr>
        <w:t xml:space="preserve">#include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然后是</w:t>
      </w:r>
      <w:r>
        <w:rPr>
          <w:rFonts w:ascii="Georgia" w:hAnsi="Georgia"/>
          <w:color w:val="666666"/>
          <w:sz w:val="21"/>
          <w:szCs w:val="21"/>
        </w:rPr>
        <w:t>GLEW</w:t>
      </w:r>
      <w:r>
        <w:rPr>
          <w:rFonts w:ascii="Georgia" w:hAnsi="Georgia"/>
          <w:color w:val="666666"/>
          <w:sz w:val="21"/>
          <w:szCs w:val="21"/>
        </w:rPr>
        <w:t>库。这东西的原理，我们以后再说。</w:t>
      </w:r>
    </w:p>
    <w:p w:rsidR="001F0ADD" w:rsidRDefault="001F0ADD" w:rsidP="001F0ADD">
      <w:pPr>
        <w:pStyle w:val="HTML"/>
        <w:shd w:val="clear" w:color="auto" w:fill="23241F"/>
        <w:spacing w:before="240" w:after="240"/>
        <w:rPr>
          <w:color w:val="FFFFF1"/>
        </w:rPr>
      </w:pPr>
      <w:r>
        <w:rPr>
          <w:color w:val="FFFFF1"/>
        </w:rPr>
        <w:t>// Include GLEW. Always include it before gl.h and glfw.h, since it's a bit magic.</w:t>
      </w:r>
    </w:p>
    <w:p w:rsidR="001F0ADD" w:rsidRDefault="001F0ADD" w:rsidP="001F0ADD">
      <w:pPr>
        <w:pStyle w:val="HTML"/>
        <w:shd w:val="clear" w:color="auto" w:fill="23241F"/>
        <w:spacing w:before="240" w:after="240"/>
        <w:rPr>
          <w:color w:val="FFFFF1"/>
        </w:rPr>
      </w:pPr>
      <w:r>
        <w:rPr>
          <w:color w:val="FFFFF1"/>
        </w:rPr>
        <w:t xml:space="preserve">#include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我们使用</w:t>
      </w:r>
      <w:r>
        <w:rPr>
          <w:rFonts w:ascii="Georgia" w:hAnsi="Georgia"/>
          <w:color w:val="666666"/>
          <w:sz w:val="21"/>
          <w:szCs w:val="21"/>
        </w:rPr>
        <w:t>GLFW</w:t>
      </w:r>
      <w:r>
        <w:rPr>
          <w:rFonts w:ascii="Georgia" w:hAnsi="Georgia"/>
          <w:color w:val="666666"/>
          <w:sz w:val="21"/>
          <w:szCs w:val="21"/>
        </w:rPr>
        <w:t>库处理窗口和键盘消息，把它也包含进来：</w:t>
      </w:r>
    </w:p>
    <w:p w:rsidR="001F0ADD" w:rsidRDefault="001F0ADD" w:rsidP="001F0ADD">
      <w:pPr>
        <w:pStyle w:val="HTML"/>
        <w:shd w:val="clear" w:color="auto" w:fill="23241F"/>
        <w:spacing w:before="240" w:after="240"/>
        <w:rPr>
          <w:color w:val="FFFFF1"/>
        </w:rPr>
      </w:pPr>
      <w:r>
        <w:rPr>
          <w:color w:val="FFFFF1"/>
        </w:rPr>
        <w:t>// Include GLFW</w:t>
      </w:r>
    </w:p>
    <w:p w:rsidR="001F0ADD" w:rsidRDefault="001F0ADD" w:rsidP="001F0ADD">
      <w:pPr>
        <w:pStyle w:val="HTML"/>
        <w:shd w:val="clear" w:color="auto" w:fill="23241F"/>
        <w:spacing w:before="240" w:after="240"/>
        <w:rPr>
          <w:color w:val="FFFFF1"/>
        </w:rPr>
      </w:pPr>
      <w:r>
        <w:rPr>
          <w:color w:val="FFFFF1"/>
        </w:rPr>
        <w:t xml:space="preserve">#include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下面的</w:t>
      </w:r>
      <w:r>
        <w:rPr>
          <w:rFonts w:ascii="Georgia" w:hAnsi="Georgia"/>
          <w:color w:val="666666"/>
          <w:sz w:val="21"/>
          <w:szCs w:val="21"/>
        </w:rPr>
        <w:t>GLM</w:t>
      </w:r>
      <w:r>
        <w:rPr>
          <w:rFonts w:ascii="Georgia" w:hAnsi="Georgia"/>
          <w:color w:val="666666"/>
          <w:sz w:val="21"/>
          <w:szCs w:val="21"/>
        </w:rPr>
        <w:t>是个很有用的三维数学库，我们暂时没用到，但很快就会用上。</w:t>
      </w:r>
      <w:r>
        <w:rPr>
          <w:rFonts w:ascii="Georgia" w:hAnsi="Georgia"/>
          <w:color w:val="666666"/>
          <w:sz w:val="21"/>
          <w:szCs w:val="21"/>
        </w:rPr>
        <w:t>GLM</w:t>
      </w:r>
      <w:proofErr w:type="gramStart"/>
      <w:r>
        <w:rPr>
          <w:rFonts w:ascii="Georgia" w:hAnsi="Georgia"/>
          <w:color w:val="666666"/>
          <w:sz w:val="21"/>
          <w:szCs w:val="21"/>
        </w:rPr>
        <w:t>库很好</w:t>
      </w:r>
      <w:proofErr w:type="gramEnd"/>
      <w:r>
        <w:rPr>
          <w:rFonts w:ascii="Georgia" w:hAnsi="Georgia"/>
          <w:color w:val="666666"/>
          <w:sz w:val="21"/>
          <w:szCs w:val="21"/>
        </w:rPr>
        <w:t>用，但没有什么神奇的，你自己也可以写一个。添加</w:t>
      </w:r>
      <w:r>
        <w:rPr>
          <w:rFonts w:ascii="Georgia" w:hAnsi="Georgia"/>
          <w:color w:val="666666"/>
          <w:sz w:val="21"/>
          <w:szCs w:val="21"/>
        </w:rPr>
        <w:t>“using namespace”</w:t>
      </w:r>
      <w:r>
        <w:rPr>
          <w:rFonts w:ascii="Georgia" w:hAnsi="Georgia"/>
          <w:color w:val="666666"/>
          <w:sz w:val="21"/>
          <w:szCs w:val="21"/>
        </w:rPr>
        <w:t>是为了不用写</w:t>
      </w:r>
      <w:r>
        <w:rPr>
          <w:rFonts w:ascii="Georgia" w:hAnsi="Georgia"/>
          <w:color w:val="666666"/>
          <w:sz w:val="21"/>
          <w:szCs w:val="21"/>
        </w:rPr>
        <w:t>“glm::vec3”</w:t>
      </w:r>
      <w:r>
        <w:rPr>
          <w:rFonts w:ascii="Georgia" w:hAnsi="Georgia"/>
          <w:color w:val="666666"/>
          <w:sz w:val="21"/>
          <w:szCs w:val="21"/>
        </w:rPr>
        <w:t>，直接写</w:t>
      </w:r>
      <w:r>
        <w:rPr>
          <w:rFonts w:ascii="Georgia" w:hAnsi="Georgia"/>
          <w:color w:val="666666"/>
          <w:sz w:val="21"/>
          <w:szCs w:val="21"/>
        </w:rPr>
        <w:t>“vec3”</w:t>
      </w:r>
      <w:r>
        <w:rPr>
          <w:rFonts w:ascii="Georgia" w:hAnsi="Georgia"/>
          <w:color w:val="666666"/>
          <w:sz w:val="21"/>
          <w:szCs w:val="21"/>
        </w:rPr>
        <w:t>。</w:t>
      </w:r>
    </w:p>
    <w:p w:rsidR="001F0ADD" w:rsidRDefault="001F0ADD" w:rsidP="001F0ADD">
      <w:pPr>
        <w:pStyle w:val="HTML"/>
        <w:shd w:val="clear" w:color="auto" w:fill="23241F"/>
        <w:spacing w:before="240" w:after="240"/>
        <w:rPr>
          <w:color w:val="FFFFF1"/>
        </w:rPr>
      </w:pPr>
      <w:r>
        <w:rPr>
          <w:color w:val="FFFFF1"/>
        </w:rPr>
        <w:t>// Include GLM</w:t>
      </w:r>
    </w:p>
    <w:p w:rsidR="001F0ADD" w:rsidRDefault="001F0ADD" w:rsidP="001F0ADD">
      <w:pPr>
        <w:pStyle w:val="HTML"/>
        <w:shd w:val="clear" w:color="auto" w:fill="23241F"/>
        <w:spacing w:before="240" w:after="240"/>
        <w:rPr>
          <w:color w:val="FFFFF1"/>
        </w:rPr>
      </w:pPr>
      <w:r>
        <w:rPr>
          <w:color w:val="FFFFF1"/>
        </w:rPr>
        <w:t xml:space="preserve">#include </w:t>
      </w:r>
    </w:p>
    <w:p w:rsidR="001F0ADD" w:rsidRDefault="001F0ADD" w:rsidP="001F0ADD">
      <w:pPr>
        <w:pStyle w:val="HTML"/>
        <w:shd w:val="clear" w:color="auto" w:fill="23241F"/>
        <w:spacing w:before="240" w:after="240"/>
        <w:rPr>
          <w:color w:val="FFFFF1"/>
        </w:rPr>
      </w:pPr>
      <w:proofErr w:type="gramStart"/>
      <w:r>
        <w:rPr>
          <w:color w:val="FFFFF1"/>
        </w:rPr>
        <w:t>using</w:t>
      </w:r>
      <w:proofErr w:type="gramEnd"/>
      <w:r>
        <w:rPr>
          <w:color w:val="FFFFF1"/>
        </w:rPr>
        <w:t xml:space="preserve"> namespace glm;</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如果把这些</w:t>
      </w:r>
      <w:r>
        <w:rPr>
          <w:rFonts w:ascii="Georgia" w:hAnsi="Georgia"/>
          <w:color w:val="666666"/>
          <w:sz w:val="21"/>
          <w:szCs w:val="21"/>
        </w:rPr>
        <w:t>#include</w:t>
      </w:r>
      <w:r>
        <w:rPr>
          <w:rFonts w:ascii="Georgia" w:hAnsi="Georgia"/>
          <w:color w:val="666666"/>
          <w:sz w:val="21"/>
          <w:szCs w:val="21"/>
        </w:rPr>
        <w:t>都粘贴到</w:t>
      </w:r>
      <w:r>
        <w:rPr>
          <w:rFonts w:ascii="Georgia" w:hAnsi="Georgia"/>
          <w:color w:val="666666"/>
          <w:sz w:val="21"/>
          <w:szCs w:val="21"/>
        </w:rPr>
        <w:t>playground.cpp</w:t>
      </w:r>
      <w:r>
        <w:rPr>
          <w:rFonts w:ascii="Georgia" w:hAnsi="Georgia"/>
          <w:color w:val="666666"/>
          <w:sz w:val="21"/>
          <w:szCs w:val="21"/>
        </w:rPr>
        <w:t>，编译器会报错，说缺少</w:t>
      </w:r>
      <w:r>
        <w:rPr>
          <w:rFonts w:ascii="Georgia" w:hAnsi="Georgia"/>
          <w:color w:val="666666"/>
          <w:sz w:val="21"/>
          <w:szCs w:val="21"/>
        </w:rPr>
        <w:t>main</w:t>
      </w:r>
      <w:r>
        <w:rPr>
          <w:rFonts w:ascii="Georgia" w:hAnsi="Georgia"/>
          <w:color w:val="666666"/>
          <w:sz w:val="21"/>
          <w:szCs w:val="21"/>
        </w:rPr>
        <w:t>函数。所以我们创建一个</w:t>
      </w:r>
      <w:r>
        <w:rPr>
          <w:rFonts w:ascii="Georgia" w:hAnsi="Georgia"/>
          <w:color w:val="666666"/>
          <w:sz w:val="21"/>
          <w:szCs w:val="21"/>
        </w:rPr>
        <w:t xml:space="preserve"> </w:t>
      </w:r>
      <w:r>
        <w:rPr>
          <w:rFonts w:ascii="Georgia" w:hAnsi="Georgia"/>
          <w:color w:val="666666"/>
          <w:sz w:val="21"/>
          <w:szCs w:val="21"/>
        </w:rPr>
        <w:t>：</w:t>
      </w:r>
    </w:p>
    <w:p w:rsidR="001F0ADD" w:rsidRDefault="001F0ADD" w:rsidP="001F0ADD">
      <w:pPr>
        <w:pStyle w:val="HTML"/>
        <w:shd w:val="clear" w:color="auto" w:fill="23241F"/>
        <w:spacing w:before="240" w:after="240"/>
        <w:rPr>
          <w:color w:val="FFFFF1"/>
        </w:rPr>
      </w:pPr>
      <w:proofErr w:type="gramStart"/>
      <w:r>
        <w:rPr>
          <w:color w:val="FFFFF1"/>
        </w:rPr>
        <w:t>int</w:t>
      </w:r>
      <w:proofErr w:type="gramEnd"/>
      <w:r>
        <w:rPr>
          <w:color w:val="FFFFF1"/>
        </w:rPr>
        <w:t xml:space="preserve"> main(){</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首先初始化</w:t>
      </w:r>
      <w:r>
        <w:rPr>
          <w:rFonts w:ascii="Georgia" w:hAnsi="Georgia"/>
          <w:color w:val="666666"/>
          <w:sz w:val="21"/>
          <w:szCs w:val="21"/>
        </w:rPr>
        <w:t xml:space="preserve">GLFW </w:t>
      </w:r>
      <w:r>
        <w:rPr>
          <w:rFonts w:ascii="Georgia" w:hAnsi="Georgia"/>
          <w:color w:val="666666"/>
          <w:sz w:val="21"/>
          <w:szCs w:val="21"/>
        </w:rPr>
        <w:t>：</w:t>
      </w:r>
    </w:p>
    <w:p w:rsidR="001F0ADD" w:rsidRDefault="001F0ADD" w:rsidP="001F0ADD">
      <w:pPr>
        <w:pStyle w:val="HTML"/>
        <w:shd w:val="clear" w:color="auto" w:fill="23241F"/>
        <w:spacing w:before="240" w:after="240"/>
        <w:rPr>
          <w:color w:val="FFFFF1"/>
        </w:rPr>
      </w:pPr>
      <w:r>
        <w:rPr>
          <w:color w:val="FFFFF1"/>
        </w:rPr>
        <w:t>// Initialise GLFW</w:t>
      </w:r>
    </w:p>
    <w:p w:rsidR="001F0ADD" w:rsidRDefault="001F0ADD" w:rsidP="001F0ADD">
      <w:pPr>
        <w:pStyle w:val="HTML"/>
        <w:shd w:val="clear" w:color="auto" w:fill="23241F"/>
        <w:spacing w:before="240" w:after="240"/>
        <w:rPr>
          <w:color w:val="FFFFF1"/>
        </w:rPr>
      </w:pPr>
      <w:proofErr w:type="gramStart"/>
      <w:r>
        <w:rPr>
          <w:color w:val="FFFFF1"/>
        </w:rPr>
        <w:t>if(</w:t>
      </w:r>
      <w:proofErr w:type="gramEnd"/>
      <w:r>
        <w:rPr>
          <w:color w:val="FFFFF1"/>
        </w:rPr>
        <w:t xml:space="preserve"> !glfwInit() )</w:t>
      </w:r>
    </w:p>
    <w:p w:rsidR="001F0ADD" w:rsidRDefault="001F0ADD" w:rsidP="001F0ADD">
      <w:pPr>
        <w:pStyle w:val="HTML"/>
        <w:shd w:val="clear" w:color="auto" w:fill="23241F"/>
        <w:spacing w:before="240" w:after="240"/>
        <w:rPr>
          <w:color w:val="FFFFF1"/>
        </w:rPr>
      </w:pPr>
      <w:r>
        <w:rPr>
          <w:color w:val="FFFFF1"/>
        </w:rPr>
        <w:t>{</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fprintf(</w:t>
      </w:r>
      <w:proofErr w:type="gramEnd"/>
      <w:r>
        <w:rPr>
          <w:color w:val="FFFFF1"/>
        </w:rPr>
        <w:t xml:space="preserve"> stderr, "Failed to initialize GLFWn" );</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-1;</w:t>
      </w:r>
    </w:p>
    <w:p w:rsidR="001F0ADD" w:rsidRDefault="001F0ADD" w:rsidP="001F0ADD">
      <w:pPr>
        <w:pStyle w:val="HTML"/>
        <w:shd w:val="clear" w:color="auto" w:fill="23241F"/>
        <w:spacing w:before="240" w:after="240"/>
        <w:rPr>
          <w:color w:val="FFFFF1"/>
        </w:rPr>
      </w:pPr>
      <w:r>
        <w:rPr>
          <w:color w:val="FFFFF1"/>
        </w:rPr>
        <w:t>}</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可以创建我们的第一个</w:t>
      </w:r>
      <w:r>
        <w:rPr>
          <w:rFonts w:ascii="Georgia" w:hAnsi="Georgia"/>
          <w:color w:val="666666"/>
          <w:sz w:val="21"/>
          <w:szCs w:val="21"/>
        </w:rPr>
        <w:t>OpenGL</w:t>
      </w:r>
      <w:r>
        <w:rPr>
          <w:rFonts w:ascii="Georgia" w:hAnsi="Georgia"/>
          <w:color w:val="666666"/>
          <w:sz w:val="21"/>
          <w:szCs w:val="21"/>
        </w:rPr>
        <w:t>窗口啦！</w:t>
      </w:r>
    </w:p>
    <w:p w:rsidR="001F0ADD" w:rsidRDefault="001F0ADD" w:rsidP="001F0ADD">
      <w:pPr>
        <w:pStyle w:val="HTML"/>
        <w:shd w:val="clear" w:color="auto" w:fill="23241F"/>
        <w:spacing w:before="240" w:after="240"/>
        <w:rPr>
          <w:color w:val="FFFFF1"/>
        </w:rPr>
      </w:pPr>
      <w:proofErr w:type="gramStart"/>
      <w:r>
        <w:rPr>
          <w:color w:val="FFFFF1"/>
        </w:rPr>
        <w:t>glfwOpenWindowHint(</w:t>
      </w:r>
      <w:proofErr w:type="gramEnd"/>
      <w:r>
        <w:rPr>
          <w:color w:val="FFFFF1"/>
        </w:rPr>
        <w:t>GLFW_FSAA_SAMPLES, 4); // 4x antialiasing</w:t>
      </w:r>
    </w:p>
    <w:p w:rsidR="001F0ADD" w:rsidRDefault="001F0ADD" w:rsidP="001F0ADD">
      <w:pPr>
        <w:pStyle w:val="HTML"/>
        <w:shd w:val="clear" w:color="auto" w:fill="23241F"/>
        <w:spacing w:before="240" w:after="240"/>
        <w:rPr>
          <w:color w:val="FFFFF1"/>
        </w:rPr>
      </w:pPr>
      <w:proofErr w:type="gramStart"/>
      <w:r>
        <w:rPr>
          <w:color w:val="FFFFF1"/>
        </w:rPr>
        <w:t>glfwOpenWindowHint(</w:t>
      </w:r>
      <w:proofErr w:type="gramEnd"/>
      <w:r>
        <w:rPr>
          <w:color w:val="FFFFF1"/>
        </w:rPr>
        <w:t>GLFW_OPENGL_VERSION_MAJOR, 3); // We want OpenGL 3.3</w:t>
      </w:r>
    </w:p>
    <w:p w:rsidR="001F0ADD" w:rsidRDefault="001F0ADD" w:rsidP="001F0ADD">
      <w:pPr>
        <w:pStyle w:val="HTML"/>
        <w:shd w:val="clear" w:color="auto" w:fill="23241F"/>
        <w:spacing w:before="240" w:after="240"/>
        <w:rPr>
          <w:color w:val="FFFFF1"/>
        </w:rPr>
      </w:pPr>
      <w:proofErr w:type="gramStart"/>
      <w:r>
        <w:rPr>
          <w:color w:val="FFFFF1"/>
        </w:rPr>
        <w:t>glfwOpenWindowHint(</w:t>
      </w:r>
      <w:proofErr w:type="gramEnd"/>
      <w:r>
        <w:rPr>
          <w:color w:val="FFFFF1"/>
        </w:rPr>
        <w:t>GLFW_OPENGL_VERSION_MINOR, 3);</w:t>
      </w:r>
    </w:p>
    <w:p w:rsidR="001F0ADD" w:rsidRDefault="001F0ADD" w:rsidP="001F0ADD">
      <w:pPr>
        <w:pStyle w:val="HTML"/>
        <w:shd w:val="clear" w:color="auto" w:fill="23241F"/>
        <w:spacing w:before="240" w:after="240"/>
        <w:rPr>
          <w:color w:val="FFFFF1"/>
        </w:rPr>
      </w:pPr>
      <w:proofErr w:type="gramStart"/>
      <w:r>
        <w:rPr>
          <w:color w:val="FFFFF1"/>
        </w:rPr>
        <w:t>glfwOpenWindowHint(</w:t>
      </w:r>
      <w:proofErr w:type="gramEnd"/>
      <w:r>
        <w:rPr>
          <w:color w:val="FFFFF1"/>
        </w:rPr>
        <w:t>GLFW_OPENGL_PROFILE, GLFW_OPENGL_CORE_PROFILE); //We don't want the old OpenGL</w:t>
      </w:r>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r>
        <w:rPr>
          <w:color w:val="FFFFF1"/>
        </w:rPr>
        <w:lastRenderedPageBreak/>
        <w:t>// Open a window and create its OpenGL context</w:t>
      </w:r>
    </w:p>
    <w:p w:rsidR="001F0ADD" w:rsidRDefault="001F0ADD" w:rsidP="001F0ADD">
      <w:pPr>
        <w:pStyle w:val="HTML"/>
        <w:shd w:val="clear" w:color="auto" w:fill="23241F"/>
        <w:spacing w:before="240" w:after="240"/>
        <w:rPr>
          <w:color w:val="FFFFF1"/>
        </w:rPr>
      </w:pPr>
      <w:proofErr w:type="gramStart"/>
      <w:r>
        <w:rPr>
          <w:color w:val="FFFFF1"/>
        </w:rPr>
        <w:t>if(</w:t>
      </w:r>
      <w:proofErr w:type="gramEnd"/>
      <w:r>
        <w:rPr>
          <w:color w:val="FFFFF1"/>
        </w:rPr>
        <w:t xml:space="preserve"> !glfwOpenWindow( 1024, 768, 0,0,0,0, 32,0, GLFW_WINDOW ) )</w:t>
      </w:r>
    </w:p>
    <w:p w:rsidR="001F0ADD" w:rsidRDefault="001F0ADD" w:rsidP="001F0ADD">
      <w:pPr>
        <w:pStyle w:val="HTML"/>
        <w:shd w:val="clear" w:color="auto" w:fill="23241F"/>
        <w:spacing w:before="240" w:after="240"/>
        <w:rPr>
          <w:color w:val="FFFFF1"/>
        </w:rPr>
      </w:pPr>
      <w:r>
        <w:rPr>
          <w:color w:val="FFFFF1"/>
        </w:rPr>
        <w:t>{</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fprintf(</w:t>
      </w:r>
      <w:proofErr w:type="gramEnd"/>
      <w:r>
        <w:rPr>
          <w:color w:val="FFFFF1"/>
        </w:rPr>
        <w:t xml:space="preserve"> stderr, "Failed to open GLFW windown" );</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glfwTerminate(</w:t>
      </w:r>
      <w:proofErr w:type="gramEnd"/>
      <w:r>
        <w:rPr>
          <w:color w:val="FFFFF1"/>
        </w:rPr>
        <w:t>);</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-1;</w:t>
      </w:r>
    </w:p>
    <w:p w:rsidR="001F0ADD" w:rsidRDefault="001F0ADD" w:rsidP="001F0ADD">
      <w:pPr>
        <w:pStyle w:val="HTML"/>
        <w:shd w:val="clear" w:color="auto" w:fill="23241F"/>
        <w:spacing w:before="240" w:after="240"/>
        <w:rPr>
          <w:color w:val="FFFFF1"/>
        </w:rPr>
      </w:pPr>
      <w:r>
        <w:rPr>
          <w:color w:val="FFFFF1"/>
        </w:rPr>
        <w:t>}</w:t>
      </w:r>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r>
        <w:rPr>
          <w:color w:val="FFFFF1"/>
        </w:rPr>
        <w:t>// Initialize GLEW</w:t>
      </w:r>
    </w:p>
    <w:p w:rsidR="001F0ADD" w:rsidRDefault="001F0ADD" w:rsidP="001F0ADD">
      <w:pPr>
        <w:pStyle w:val="HTML"/>
        <w:shd w:val="clear" w:color="auto" w:fill="23241F"/>
        <w:spacing w:before="240" w:after="240"/>
        <w:rPr>
          <w:color w:val="FFFFF1"/>
        </w:rPr>
      </w:pPr>
      <w:proofErr w:type="gramStart"/>
      <w:r>
        <w:rPr>
          <w:color w:val="FFFFF1"/>
        </w:rPr>
        <w:t>if</w:t>
      </w:r>
      <w:proofErr w:type="gramEnd"/>
      <w:r>
        <w:rPr>
          <w:color w:val="FFFFF1"/>
        </w:rPr>
        <w:t xml:space="preserve"> (glewInit() != GLEW_OK) {</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fprintf(</w:t>
      </w:r>
      <w:proofErr w:type="gramEnd"/>
      <w:r>
        <w:rPr>
          <w:color w:val="FFFFF1"/>
        </w:rPr>
        <w:t>stderr, "Failed to initialize GLEWn");</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-1;</w:t>
      </w:r>
    </w:p>
    <w:p w:rsidR="001F0ADD" w:rsidRDefault="001F0ADD" w:rsidP="001F0ADD">
      <w:pPr>
        <w:pStyle w:val="HTML"/>
        <w:shd w:val="clear" w:color="auto" w:fill="23241F"/>
        <w:spacing w:before="240" w:after="240"/>
        <w:rPr>
          <w:color w:val="FFFFF1"/>
        </w:rPr>
      </w:pPr>
      <w:r>
        <w:rPr>
          <w:color w:val="FFFFF1"/>
        </w:rPr>
        <w:t>}</w:t>
      </w:r>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proofErr w:type="gramStart"/>
      <w:r>
        <w:rPr>
          <w:color w:val="FFFFF1"/>
        </w:rPr>
        <w:t>glfwSetWindowTitle(</w:t>
      </w:r>
      <w:proofErr w:type="gramEnd"/>
      <w:r>
        <w:rPr>
          <w:color w:val="FFFFF1"/>
        </w:rPr>
        <w:t xml:space="preserve"> "Tutorial 01"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编译并运行。一个窗口弹出后立即关闭了。可不是嘛！还没设置等待用户</w:t>
      </w:r>
      <w:r>
        <w:rPr>
          <w:rFonts w:ascii="Georgia" w:hAnsi="Georgia"/>
          <w:color w:val="666666"/>
          <w:sz w:val="21"/>
          <w:szCs w:val="21"/>
        </w:rPr>
        <w:t>Esc</w:t>
      </w:r>
      <w:r>
        <w:rPr>
          <w:rFonts w:ascii="Georgia" w:hAnsi="Georgia"/>
          <w:color w:val="666666"/>
          <w:sz w:val="21"/>
          <w:szCs w:val="21"/>
        </w:rPr>
        <w:t>按键再关闭呢：</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Ensure</w:t>
      </w:r>
      <w:proofErr w:type="gramEnd"/>
      <w:r>
        <w:rPr>
          <w:color w:val="FFFFF1"/>
        </w:rPr>
        <w:t xml:space="preserve"> we can capture the escape key being pressed below</w:t>
      </w:r>
    </w:p>
    <w:p w:rsidR="001F0ADD" w:rsidRDefault="001F0ADD" w:rsidP="001F0ADD">
      <w:pPr>
        <w:pStyle w:val="HTML"/>
        <w:shd w:val="clear" w:color="auto" w:fill="23241F"/>
        <w:spacing w:before="240" w:after="240"/>
        <w:rPr>
          <w:color w:val="FFFFF1"/>
        </w:rPr>
      </w:pPr>
      <w:proofErr w:type="gramStart"/>
      <w:r>
        <w:rPr>
          <w:color w:val="FFFFF1"/>
        </w:rPr>
        <w:t>glfwEnable(</w:t>
      </w:r>
      <w:proofErr w:type="gramEnd"/>
      <w:r>
        <w:rPr>
          <w:color w:val="FFFFF1"/>
        </w:rPr>
        <w:t xml:space="preserve"> GLFW_STICKY_KEYS );</w:t>
      </w:r>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proofErr w:type="gramStart"/>
      <w:r>
        <w:rPr>
          <w:color w:val="FFFFF1"/>
        </w:rPr>
        <w:t>do{</w:t>
      </w:r>
      <w:proofErr w:type="gramEnd"/>
    </w:p>
    <w:p w:rsidR="001F0ADD" w:rsidRDefault="001F0ADD" w:rsidP="001F0ADD">
      <w:pPr>
        <w:pStyle w:val="HTML"/>
        <w:shd w:val="clear" w:color="auto" w:fill="23241F"/>
        <w:spacing w:before="240" w:after="240"/>
        <w:rPr>
          <w:color w:val="FFFFF1"/>
        </w:rPr>
      </w:pPr>
      <w:r>
        <w:rPr>
          <w:color w:val="FFFFF1"/>
        </w:rPr>
        <w:t xml:space="preserve">    // Draw nothing, see you in tutorial </w:t>
      </w:r>
      <w:proofErr w:type="gramStart"/>
      <w:r>
        <w:rPr>
          <w:color w:val="FFFFF1"/>
        </w:rPr>
        <w:t>2 !</w:t>
      </w:r>
      <w:proofErr w:type="gramEnd"/>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r>
        <w:rPr>
          <w:color w:val="FFFFF1"/>
        </w:rPr>
        <w:t xml:space="preserve">    // Swap buffers</w:t>
      </w:r>
    </w:p>
    <w:p w:rsidR="001F0ADD" w:rsidRDefault="001F0ADD" w:rsidP="001F0ADD">
      <w:pPr>
        <w:pStyle w:val="HTML"/>
        <w:shd w:val="clear" w:color="auto" w:fill="23241F"/>
        <w:spacing w:before="240" w:after="240"/>
        <w:rPr>
          <w:color w:val="FFFFF1"/>
        </w:rPr>
      </w:pPr>
      <w:r>
        <w:rPr>
          <w:color w:val="FFFFF1"/>
        </w:rPr>
        <w:t xml:space="preserve">    </w:t>
      </w:r>
      <w:proofErr w:type="gramStart"/>
      <w:r>
        <w:rPr>
          <w:color w:val="FFFFF1"/>
        </w:rPr>
        <w:t>glfwSwapBuffers(</w:t>
      </w:r>
      <w:proofErr w:type="gramEnd"/>
      <w:r>
        <w:rPr>
          <w:color w:val="FFFFF1"/>
        </w:rPr>
        <w:t>);</w:t>
      </w:r>
    </w:p>
    <w:p w:rsidR="001F0ADD" w:rsidRDefault="001F0ADD" w:rsidP="001F0ADD">
      <w:pPr>
        <w:pStyle w:val="HTML"/>
        <w:shd w:val="clear" w:color="auto" w:fill="23241F"/>
        <w:spacing w:before="240" w:after="240"/>
        <w:rPr>
          <w:color w:val="FFFFF1"/>
        </w:rPr>
      </w:pPr>
    </w:p>
    <w:p w:rsidR="001F0ADD" w:rsidRDefault="001F0ADD" w:rsidP="001F0ADD">
      <w:pPr>
        <w:pStyle w:val="HTML"/>
        <w:shd w:val="clear" w:color="auto" w:fill="23241F"/>
        <w:spacing w:before="240" w:after="240"/>
        <w:rPr>
          <w:color w:val="FFFFF1"/>
        </w:rPr>
      </w:pPr>
      <w:r>
        <w:rPr>
          <w:color w:val="FFFFF1"/>
        </w:rPr>
        <w:lastRenderedPageBreak/>
        <w:t>} // Check if the ESC key was pressed or the window was closed</w:t>
      </w:r>
    </w:p>
    <w:p w:rsidR="001F0ADD" w:rsidRDefault="001F0ADD" w:rsidP="001F0ADD">
      <w:pPr>
        <w:pStyle w:val="HTML"/>
        <w:shd w:val="clear" w:color="auto" w:fill="23241F"/>
        <w:spacing w:before="240" w:after="240"/>
        <w:rPr>
          <w:color w:val="FFFFF1"/>
        </w:rPr>
      </w:pPr>
      <w:proofErr w:type="gramStart"/>
      <w:r>
        <w:rPr>
          <w:color w:val="FFFFF1"/>
        </w:rPr>
        <w:t>while(</w:t>
      </w:r>
      <w:proofErr w:type="gramEnd"/>
      <w:r>
        <w:rPr>
          <w:color w:val="FFFFF1"/>
        </w:rPr>
        <w:t xml:space="preserve"> glfwGetKey( GLFW_KEY_ESC ) != GLFW_PRESS &amp;&amp;</w:t>
      </w:r>
    </w:p>
    <w:p w:rsidR="001F0ADD" w:rsidRDefault="001F0ADD" w:rsidP="001F0ADD">
      <w:pPr>
        <w:pStyle w:val="HTML"/>
        <w:shd w:val="clear" w:color="auto" w:fill="23241F"/>
        <w:spacing w:before="240" w:after="240"/>
        <w:rPr>
          <w:color w:val="FFFFF1"/>
        </w:rPr>
      </w:pPr>
      <w:proofErr w:type="gramStart"/>
      <w:r>
        <w:rPr>
          <w:color w:val="FFFFF1"/>
        </w:rPr>
        <w:t>glfwGetWindowParam(</w:t>
      </w:r>
      <w:proofErr w:type="gramEnd"/>
      <w:r>
        <w:rPr>
          <w:color w:val="FFFFF1"/>
        </w:rPr>
        <w:t xml:space="preserve"> GLFW_OPENED )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第一课就到这啦！第二课会教大家画三角形。</w:t>
      </w:r>
    </w:p>
    <w:p w:rsidR="001F0ADD" w:rsidRDefault="001F0ADD" w:rsidP="001F0ADD">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第二课：</w:t>
      </w:r>
      <w:r>
        <w:rPr>
          <w:rFonts w:ascii="Segoe UI Light" w:hAnsi="Segoe UI Light"/>
          <w:color w:val="666666"/>
          <w:sz w:val="36"/>
          <w:szCs w:val="36"/>
        </w:rPr>
        <w:t xml:space="preserve"> </w:t>
      </w:r>
      <w:r>
        <w:rPr>
          <w:rFonts w:ascii="Segoe UI Light" w:hAnsi="Segoe UI Light"/>
          <w:color w:val="666666"/>
          <w:sz w:val="36"/>
          <w:szCs w:val="36"/>
        </w:rPr>
        <w:t>画第一个三角形</w:t>
      </w:r>
    </w:p>
    <w:p w:rsidR="001F0ADD" w:rsidRDefault="001F0ADD" w:rsidP="001F0ADD">
      <w:pPr>
        <w:shd w:val="clear" w:color="auto" w:fill="F4F5F6"/>
        <w:spacing w:line="315" w:lineRule="atLeast"/>
        <w:rPr>
          <w:rFonts w:ascii="Georgia" w:hAnsi="Georgia"/>
          <w:color w:val="666666"/>
          <w:szCs w:val="21"/>
        </w:rPr>
      </w:pPr>
      <w:r>
        <w:rPr>
          <w:rFonts w:ascii="Georgia" w:hAnsi="Georgia"/>
          <w:color w:val="666666"/>
          <w:szCs w:val="21"/>
        </w:rPr>
        <w:br/>
      </w:r>
      <w:hyperlink r:id="rId34" w:history="1">
        <w:r>
          <w:rPr>
            <w:rStyle w:val="a3"/>
            <w:rFonts w:ascii="Georgia" w:hAnsi="Georgia"/>
            <w:color w:val="499EF3"/>
            <w:szCs w:val="21"/>
          </w:rPr>
          <w:t>OpenGL3.0</w:t>
        </w:r>
        <w:r>
          <w:rPr>
            <w:rStyle w:val="a3"/>
            <w:rFonts w:ascii="Georgia" w:hAnsi="Georgia"/>
            <w:color w:val="499EF3"/>
            <w:szCs w:val="21"/>
          </w:rPr>
          <w:t>教程</w:t>
        </w:r>
      </w:hyperlink>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免责申明</w:t>
      </w:r>
      <w:r>
        <w:rPr>
          <w:rFonts w:ascii="Georgia" w:hAnsi="Georgia"/>
          <w:color w:val="666666"/>
          <w:sz w:val="21"/>
          <w:szCs w:val="21"/>
        </w:rPr>
        <w:t>:</w:t>
      </w:r>
      <w:r>
        <w:rPr>
          <w:rFonts w:ascii="Georgia" w:hAnsi="Georgia"/>
          <w:color w:val="666666"/>
          <w:sz w:val="21"/>
          <w:szCs w:val="21"/>
        </w:rPr>
        <w:t>本文由</w:t>
      </w:r>
      <w:r>
        <w:rPr>
          <w:rFonts w:ascii="Georgia" w:hAnsi="Georgia"/>
          <w:color w:val="666666"/>
          <w:sz w:val="21"/>
          <w:szCs w:val="21"/>
        </w:rPr>
        <w:t xml:space="preserve"> @Miss_</w:t>
      </w:r>
      <w:proofErr w:type="gramStart"/>
      <w:r>
        <w:rPr>
          <w:rFonts w:ascii="Georgia" w:hAnsi="Georgia"/>
          <w:color w:val="666666"/>
          <w:sz w:val="21"/>
          <w:szCs w:val="21"/>
        </w:rPr>
        <w:t>晶姐</w:t>
      </w:r>
      <w:proofErr w:type="gramEnd"/>
      <w:r>
        <w:rPr>
          <w:rFonts w:ascii="Georgia" w:hAnsi="Georgia"/>
          <w:color w:val="666666"/>
          <w:sz w:val="21"/>
          <w:szCs w:val="21"/>
        </w:rPr>
        <w:t xml:space="preserve"> @zsh_0 @cybercser </w:t>
      </w:r>
      <w:r>
        <w:rPr>
          <w:rFonts w:ascii="Georgia" w:hAnsi="Georgia"/>
          <w:color w:val="666666"/>
          <w:sz w:val="21"/>
          <w:szCs w:val="21"/>
        </w:rPr>
        <w:t>（</w:t>
      </w:r>
      <w:r>
        <w:rPr>
          <w:rFonts w:ascii="Georgia" w:hAnsi="Georgia"/>
          <w:color w:val="666666"/>
          <w:sz w:val="21"/>
          <w:szCs w:val="21"/>
        </w:rPr>
        <w:t>sina</w:t>
      </w:r>
      <w:r>
        <w:rPr>
          <w:rFonts w:ascii="Georgia" w:hAnsi="Georgia"/>
          <w:color w:val="666666"/>
          <w:sz w:val="21"/>
          <w:szCs w:val="21"/>
        </w:rPr>
        <w:t>微博）翻译，</w:t>
      </w:r>
      <w:proofErr w:type="gramStart"/>
      <w:r>
        <w:rPr>
          <w:rFonts w:ascii="Georgia" w:hAnsi="Georgia"/>
          <w:color w:val="666666"/>
          <w:sz w:val="21"/>
          <w:szCs w:val="21"/>
        </w:rPr>
        <w:t>泰然网</w:t>
      </w:r>
      <w:proofErr w:type="gramEnd"/>
      <w:r>
        <w:rPr>
          <w:rFonts w:ascii="Georgia" w:hAnsi="Georgia"/>
          <w:color w:val="666666"/>
          <w:sz w:val="21"/>
          <w:szCs w:val="21"/>
        </w:rPr>
        <w:t>转载发布，原翻译</w:t>
      </w:r>
      <w:r>
        <w:rPr>
          <w:rFonts w:ascii="Georgia" w:hAnsi="Georgia"/>
          <w:color w:val="666666"/>
          <w:sz w:val="21"/>
          <w:szCs w:val="21"/>
        </w:rPr>
        <w:t>github</w:t>
      </w:r>
      <w:r>
        <w:rPr>
          <w:rFonts w:ascii="Georgia" w:hAnsi="Georgia"/>
          <w:color w:val="666666"/>
          <w:sz w:val="21"/>
          <w:szCs w:val="21"/>
        </w:rPr>
        <w:t>地址：</w:t>
      </w:r>
      <w:r>
        <w:rPr>
          <w:rFonts w:ascii="Georgia" w:hAnsi="Georgia"/>
          <w:color w:val="666666"/>
          <w:sz w:val="21"/>
          <w:szCs w:val="21"/>
        </w:rPr>
        <w:t>https://github.com/cybercser/OpenGL_3_3_Tutorial_Translation</w:t>
      </w:r>
      <w:r>
        <w:rPr>
          <w:rFonts w:ascii="Georgia" w:hAnsi="Georgia"/>
          <w:color w:val="666666"/>
          <w:sz w:val="21"/>
          <w:szCs w:val="21"/>
        </w:rPr>
        <w:br/>
      </w:r>
      <w:r>
        <w:rPr>
          <w:rFonts w:ascii="Georgia" w:hAnsi="Georgia"/>
          <w:color w:val="666666"/>
          <w:sz w:val="21"/>
          <w:szCs w:val="21"/>
        </w:rPr>
        <w:br/>
      </w:r>
      <w:proofErr w:type="gramStart"/>
      <w:r>
        <w:rPr>
          <w:rFonts w:ascii="Georgia" w:hAnsi="Georgia"/>
          <w:color w:val="666666"/>
          <w:sz w:val="21"/>
          <w:szCs w:val="21"/>
        </w:rPr>
        <w:t>泰然网</w:t>
      </w:r>
      <w:proofErr w:type="gramEnd"/>
      <w:r>
        <w:rPr>
          <w:rFonts w:ascii="Georgia" w:hAnsi="Georgia"/>
          <w:color w:val="666666"/>
          <w:sz w:val="21"/>
          <w:szCs w:val="21"/>
        </w:rPr>
        <w:t>github</w:t>
      </w:r>
      <w:r>
        <w:rPr>
          <w:rFonts w:ascii="Georgia" w:hAnsi="Georgia"/>
          <w:color w:val="666666"/>
          <w:sz w:val="21"/>
          <w:szCs w:val="21"/>
        </w:rPr>
        <w:t>贡献地址：</w:t>
      </w:r>
      <w:r>
        <w:rPr>
          <w:rFonts w:ascii="Georgia" w:hAnsi="Georgia"/>
          <w:color w:val="666666"/>
          <w:sz w:val="21"/>
          <w:szCs w:val="21"/>
        </w:rPr>
        <w:t>https://github.com/iTyran/opengl-tutorials</w:t>
      </w:r>
      <w:r>
        <w:rPr>
          <w:rFonts w:ascii="Georgia" w:hAnsi="Georgia"/>
          <w:color w:val="666666"/>
          <w:sz w:val="21"/>
          <w:szCs w:val="21"/>
        </w:rPr>
        <w:br/>
      </w:r>
      <w:r>
        <w:rPr>
          <w:rFonts w:ascii="Georgia" w:hAnsi="Georgia"/>
          <w:color w:val="666666"/>
          <w:sz w:val="21"/>
          <w:szCs w:val="21"/>
        </w:rPr>
        <w:t>原文链接：</w:t>
      </w:r>
      <w:hyperlink r:id="rId35" w:history="1">
        <w:r>
          <w:rPr>
            <w:rStyle w:val="a3"/>
            <w:rFonts w:ascii="Georgia" w:hAnsi="Georgia"/>
            <w:color w:val="499EF3"/>
            <w:sz w:val="21"/>
            <w:szCs w:val="21"/>
          </w:rPr>
          <w:t>http://www.opengl-tutorial.org/beginners-tutorials/tutorial-2-the-first-triangle/</w:t>
        </w:r>
      </w:hyperlink>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第二课：</w:t>
      </w:r>
      <w:r>
        <w:rPr>
          <w:rFonts w:ascii="Georgia" w:hAnsi="Georgia"/>
          <w:color w:val="666666"/>
          <w:sz w:val="31"/>
          <w:szCs w:val="31"/>
        </w:rPr>
        <w:t xml:space="preserve"> </w:t>
      </w:r>
      <w:r>
        <w:rPr>
          <w:rFonts w:ascii="Georgia" w:hAnsi="Georgia"/>
          <w:color w:val="666666"/>
          <w:sz w:val="31"/>
          <w:szCs w:val="31"/>
        </w:rPr>
        <w:t>画第一个三角形</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这将又是一篇长教程。</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用</w:t>
      </w:r>
      <w:r>
        <w:rPr>
          <w:rFonts w:ascii="Georgia" w:hAnsi="Georgia"/>
          <w:color w:val="666666"/>
          <w:sz w:val="21"/>
          <w:szCs w:val="21"/>
        </w:rPr>
        <w:t>OpenGL 3</w:t>
      </w:r>
      <w:r>
        <w:rPr>
          <w:rFonts w:ascii="Georgia" w:hAnsi="Georgia"/>
          <w:color w:val="666666"/>
          <w:sz w:val="21"/>
          <w:szCs w:val="21"/>
        </w:rPr>
        <w:t>实现复杂的东西很方便；为此付出的代价是，画一个简单的三角形变得比较麻烦。</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不要忘了，定期复制粘贴，</w:t>
      </w:r>
      <w:proofErr w:type="gramStart"/>
      <w:r>
        <w:rPr>
          <w:rFonts w:ascii="Georgia" w:hAnsi="Georgia"/>
          <w:color w:val="666666"/>
          <w:sz w:val="21"/>
          <w:szCs w:val="21"/>
        </w:rPr>
        <w:t>跑一下</w:t>
      </w:r>
      <w:proofErr w:type="gramEnd"/>
      <w:r>
        <w:rPr>
          <w:rFonts w:ascii="Georgia" w:hAnsi="Georgia"/>
          <w:color w:val="666666"/>
          <w:sz w:val="21"/>
          <w:szCs w:val="21"/>
        </w:rPr>
        <w:t>代码。</w:t>
      </w:r>
      <w:r>
        <w:rPr>
          <w:rFonts w:ascii="Georgia" w:hAnsi="Georgia"/>
          <w:color w:val="666666"/>
          <w:sz w:val="21"/>
          <w:szCs w:val="21"/>
        </w:rPr>
        <w:br/>
      </w:r>
      <w:r>
        <w:rPr>
          <w:rFonts w:ascii="Georgia" w:hAnsi="Georgia"/>
          <w:color w:val="666666"/>
          <w:sz w:val="21"/>
          <w:szCs w:val="21"/>
        </w:rPr>
        <w:br/>
      </w:r>
      <w:r>
        <w:rPr>
          <w:rStyle w:val="HTML0"/>
          <w:rFonts w:ascii="Consolas" w:hAnsi="Consolas" w:cs="Consolas"/>
          <w:color w:val="B94A48"/>
          <w:sz w:val="20"/>
          <w:szCs w:val="20"/>
          <w:shd w:val="clear" w:color="auto" w:fill="F9F2F4"/>
        </w:rPr>
        <w:t>如果程序启动时崩溃了，很可能是你从错误的目录下运行了它。请仔细地阅读第一课中讲到的如何配置</w:t>
      </w:r>
      <w:r>
        <w:rPr>
          <w:rStyle w:val="HTML0"/>
          <w:rFonts w:ascii="Consolas" w:hAnsi="Consolas" w:cs="Consolas"/>
          <w:color w:val="B94A48"/>
          <w:sz w:val="20"/>
          <w:szCs w:val="20"/>
          <w:shd w:val="clear" w:color="auto" w:fill="F9F2F4"/>
        </w:rPr>
        <w:t>Visual Studio</w:t>
      </w:r>
      <w:r>
        <w:rPr>
          <w:rStyle w:val="HTML0"/>
          <w:rFonts w:ascii="Consolas" w:hAnsi="Consolas" w:cs="Consolas"/>
          <w:color w:val="B94A48"/>
          <w:sz w:val="20"/>
          <w:szCs w:val="20"/>
          <w:shd w:val="clear" w:color="auto" w:fill="F9F2F4"/>
        </w:rPr>
        <w:t>！</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顶点数组对象</w:t>
      </w:r>
      <w:r>
        <w:rPr>
          <w:rFonts w:ascii="Georgia" w:hAnsi="Georgia"/>
          <w:color w:val="666666"/>
          <w:sz w:val="31"/>
          <w:szCs w:val="31"/>
        </w:rPr>
        <w:t>(VAO)</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你需要创建一个顶点数组对象，并将它设为当前对象（细节暂不深入）：</w:t>
      </w:r>
    </w:p>
    <w:p w:rsidR="001F0ADD" w:rsidRDefault="001F0ADD" w:rsidP="001F0ADD">
      <w:pPr>
        <w:pStyle w:val="HTML"/>
        <w:shd w:val="clear" w:color="auto" w:fill="23241F"/>
        <w:spacing w:before="240" w:after="240" w:line="315" w:lineRule="atLeast"/>
        <w:rPr>
          <w:color w:val="FFFFF1"/>
        </w:rPr>
      </w:pPr>
      <w:r>
        <w:rPr>
          <w:color w:val="FFFFF1"/>
        </w:rPr>
        <w:t>GLuint VertexArrayID;</w:t>
      </w:r>
    </w:p>
    <w:p w:rsidR="001F0ADD" w:rsidRDefault="001F0ADD" w:rsidP="001F0ADD">
      <w:pPr>
        <w:pStyle w:val="HTML"/>
        <w:shd w:val="clear" w:color="auto" w:fill="23241F"/>
        <w:spacing w:before="240" w:after="240" w:line="315" w:lineRule="atLeast"/>
        <w:rPr>
          <w:color w:val="FFFFF1"/>
        </w:rPr>
      </w:pPr>
      <w:proofErr w:type="gramStart"/>
      <w:r>
        <w:rPr>
          <w:color w:val="FFFFF1"/>
        </w:rPr>
        <w:t>glGenVertexArrays(</w:t>
      </w:r>
      <w:proofErr w:type="gramEnd"/>
      <w:r>
        <w:rPr>
          <w:color w:val="FFFFF1"/>
        </w:rPr>
        <w:t>1, &amp;VertexArrayID);</w:t>
      </w:r>
    </w:p>
    <w:p w:rsidR="001F0ADD" w:rsidRDefault="001F0ADD" w:rsidP="001F0ADD">
      <w:pPr>
        <w:pStyle w:val="HTML"/>
        <w:shd w:val="clear" w:color="auto" w:fill="23241F"/>
        <w:spacing w:before="240" w:after="240" w:line="315" w:lineRule="atLeast"/>
        <w:rPr>
          <w:color w:val="FFFFF1"/>
        </w:rPr>
      </w:pPr>
      <w:proofErr w:type="gramStart"/>
      <w:r>
        <w:rPr>
          <w:color w:val="FFFFF1"/>
        </w:rPr>
        <w:t>glBindVertexArray(</w:t>
      </w:r>
      <w:proofErr w:type="gramEnd"/>
      <w:r>
        <w:rPr>
          <w:color w:val="FFFFF1"/>
        </w:rPr>
        <w:t>VertexArrayID);</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当窗口创建成功后（即</w:t>
      </w:r>
      <w:r>
        <w:rPr>
          <w:rFonts w:ascii="Georgia" w:hAnsi="Georgia"/>
          <w:color w:val="666666"/>
          <w:sz w:val="21"/>
          <w:szCs w:val="21"/>
        </w:rPr>
        <w:t>OpenGL</w:t>
      </w:r>
      <w:r>
        <w:rPr>
          <w:rFonts w:ascii="Georgia" w:hAnsi="Georgia"/>
          <w:color w:val="666666"/>
          <w:sz w:val="21"/>
          <w:szCs w:val="21"/>
        </w:rPr>
        <w:t>上下文创建后），马上做这一步工作；必须在任何其他</w:t>
      </w:r>
      <w:r>
        <w:rPr>
          <w:rFonts w:ascii="Georgia" w:hAnsi="Georgia"/>
          <w:color w:val="666666"/>
          <w:sz w:val="21"/>
          <w:szCs w:val="21"/>
        </w:rPr>
        <w:t>OpenGL</w:t>
      </w:r>
      <w:r>
        <w:rPr>
          <w:rFonts w:ascii="Georgia" w:hAnsi="Georgia"/>
          <w:color w:val="666666"/>
          <w:sz w:val="21"/>
          <w:szCs w:val="21"/>
        </w:rPr>
        <w:t>调用前完成。</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若想进一步了解顶点数组对象（</w:t>
      </w:r>
      <w:r>
        <w:rPr>
          <w:rFonts w:ascii="Georgia" w:hAnsi="Georgia"/>
          <w:color w:val="666666"/>
          <w:sz w:val="21"/>
          <w:szCs w:val="21"/>
        </w:rPr>
        <w:t>VAO</w:t>
      </w:r>
      <w:r>
        <w:rPr>
          <w:rFonts w:ascii="Georgia" w:hAnsi="Georgia"/>
          <w:color w:val="666666"/>
          <w:sz w:val="21"/>
          <w:szCs w:val="21"/>
        </w:rPr>
        <w:t>），可以参考其他教程；但这不是很重要。</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屏幕坐标系</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三点定义一个三角形。当我们在三维图形学中谈论</w:t>
      </w:r>
      <w:r>
        <w:rPr>
          <w:rFonts w:ascii="Georgia" w:hAnsi="Georgia"/>
          <w:color w:val="666666"/>
          <w:sz w:val="21"/>
          <w:szCs w:val="21"/>
        </w:rPr>
        <w:t>“</w:t>
      </w:r>
      <w:r>
        <w:rPr>
          <w:rFonts w:ascii="Georgia" w:hAnsi="Georgia"/>
          <w:color w:val="666666"/>
          <w:sz w:val="21"/>
          <w:szCs w:val="21"/>
        </w:rPr>
        <w:t>点（</w:t>
      </w:r>
      <w:r>
        <w:rPr>
          <w:rFonts w:ascii="Georgia" w:hAnsi="Georgia"/>
          <w:color w:val="666666"/>
          <w:sz w:val="21"/>
          <w:szCs w:val="21"/>
        </w:rPr>
        <w:t>point</w:t>
      </w:r>
      <w:r>
        <w:rPr>
          <w:rFonts w:ascii="Georgia" w:hAnsi="Georgia"/>
          <w:color w:val="666666"/>
          <w:sz w:val="21"/>
          <w:szCs w:val="21"/>
        </w:rPr>
        <w:t>）</w:t>
      </w:r>
      <w:r>
        <w:rPr>
          <w:rFonts w:ascii="Georgia" w:hAnsi="Georgia"/>
          <w:color w:val="666666"/>
          <w:sz w:val="21"/>
          <w:szCs w:val="21"/>
        </w:rPr>
        <w:t>”</w:t>
      </w:r>
      <w:r>
        <w:rPr>
          <w:rFonts w:ascii="Georgia" w:hAnsi="Georgia"/>
          <w:color w:val="666666"/>
          <w:sz w:val="21"/>
          <w:szCs w:val="21"/>
        </w:rPr>
        <w:t>时，我们经常说</w:t>
      </w:r>
      <w:r>
        <w:rPr>
          <w:rFonts w:ascii="Georgia" w:hAnsi="Georgia"/>
          <w:color w:val="666666"/>
          <w:sz w:val="21"/>
          <w:szCs w:val="21"/>
        </w:rPr>
        <w:t>“</w:t>
      </w:r>
      <w:r>
        <w:rPr>
          <w:rFonts w:ascii="Georgia" w:hAnsi="Georgia"/>
          <w:color w:val="666666"/>
          <w:sz w:val="21"/>
          <w:szCs w:val="21"/>
        </w:rPr>
        <w:t>顶点（</w:t>
      </w:r>
      <w:r>
        <w:rPr>
          <w:rFonts w:ascii="Georgia" w:hAnsi="Georgia"/>
          <w:color w:val="666666"/>
          <w:sz w:val="21"/>
          <w:szCs w:val="21"/>
        </w:rPr>
        <w:t>Vertex</w:t>
      </w:r>
      <w:r>
        <w:rPr>
          <w:rFonts w:ascii="Georgia" w:hAnsi="Georgia"/>
          <w:color w:val="666666"/>
          <w:sz w:val="21"/>
          <w:szCs w:val="21"/>
        </w:rPr>
        <w:t>）</w:t>
      </w:r>
      <w:r>
        <w:rPr>
          <w:rFonts w:ascii="Georgia" w:hAnsi="Georgia"/>
          <w:color w:val="666666"/>
          <w:sz w:val="21"/>
          <w:szCs w:val="21"/>
        </w:rPr>
        <w:t>”</w:t>
      </w:r>
      <w:r>
        <w:rPr>
          <w:rFonts w:ascii="Georgia" w:hAnsi="Georgia"/>
          <w:color w:val="666666"/>
          <w:sz w:val="21"/>
          <w:szCs w:val="21"/>
        </w:rPr>
        <w:t>。一个顶点有三个坐标：</w:t>
      </w:r>
      <w:r>
        <w:rPr>
          <w:rFonts w:ascii="Georgia" w:hAnsi="Georgia"/>
          <w:color w:val="666666"/>
          <w:sz w:val="21"/>
          <w:szCs w:val="21"/>
        </w:rPr>
        <w:t>X</w:t>
      </w:r>
      <w:r>
        <w:rPr>
          <w:rFonts w:ascii="Georgia" w:hAnsi="Georgia"/>
          <w:color w:val="666666"/>
          <w:sz w:val="21"/>
          <w:szCs w:val="21"/>
        </w:rPr>
        <w:t>，</w:t>
      </w:r>
      <w:r>
        <w:rPr>
          <w:rFonts w:ascii="Georgia" w:hAnsi="Georgia"/>
          <w:color w:val="666666"/>
          <w:sz w:val="21"/>
          <w:szCs w:val="21"/>
        </w:rPr>
        <w:t>Y</w:t>
      </w:r>
      <w:r>
        <w:rPr>
          <w:rFonts w:ascii="Georgia" w:hAnsi="Georgia"/>
          <w:color w:val="666666"/>
          <w:sz w:val="21"/>
          <w:szCs w:val="21"/>
        </w:rPr>
        <w:t>和</w:t>
      </w:r>
      <w:r>
        <w:rPr>
          <w:rFonts w:ascii="Georgia" w:hAnsi="Georgia"/>
          <w:color w:val="666666"/>
          <w:sz w:val="21"/>
          <w:szCs w:val="21"/>
        </w:rPr>
        <w:t>Z</w:t>
      </w:r>
      <w:r>
        <w:rPr>
          <w:rFonts w:ascii="Georgia" w:hAnsi="Georgia"/>
          <w:color w:val="666666"/>
          <w:sz w:val="21"/>
          <w:szCs w:val="21"/>
        </w:rPr>
        <w:t>。你可以用以下方式来想象这三个坐标：</w:t>
      </w:r>
      <w:r>
        <w:rPr>
          <w:rFonts w:ascii="Georgia" w:hAnsi="Georgia"/>
          <w:color w:val="666666"/>
          <w:sz w:val="21"/>
          <w:szCs w:val="21"/>
        </w:rPr>
        <w:br/>
      </w:r>
      <w:r>
        <w:rPr>
          <w:rFonts w:ascii="Georgia" w:hAnsi="Georgia"/>
          <w:color w:val="666666"/>
          <w:sz w:val="21"/>
          <w:szCs w:val="21"/>
        </w:rPr>
        <w:br/>
        <w:t xml:space="preserve">X </w:t>
      </w:r>
      <w:r>
        <w:rPr>
          <w:rFonts w:ascii="Georgia" w:hAnsi="Georgia"/>
          <w:color w:val="666666"/>
          <w:sz w:val="21"/>
          <w:szCs w:val="21"/>
        </w:rPr>
        <w:t>在你的右方</w:t>
      </w:r>
      <w:r>
        <w:rPr>
          <w:rFonts w:ascii="Georgia" w:hAnsi="Georgia"/>
          <w:color w:val="666666"/>
          <w:sz w:val="21"/>
          <w:szCs w:val="21"/>
        </w:rPr>
        <w:t xml:space="preserve"> Y </w:t>
      </w:r>
      <w:r>
        <w:rPr>
          <w:rFonts w:ascii="Georgia" w:hAnsi="Georgia"/>
          <w:color w:val="666666"/>
          <w:sz w:val="21"/>
          <w:szCs w:val="21"/>
        </w:rPr>
        <w:t>在你的上方</w:t>
      </w:r>
      <w:r>
        <w:rPr>
          <w:rFonts w:ascii="Georgia" w:hAnsi="Georgia"/>
          <w:color w:val="666666"/>
          <w:sz w:val="21"/>
          <w:szCs w:val="21"/>
        </w:rPr>
        <w:t xml:space="preserve"> Z </w:t>
      </w:r>
      <w:r>
        <w:rPr>
          <w:rFonts w:ascii="Georgia" w:hAnsi="Georgia"/>
          <w:color w:val="666666"/>
          <w:sz w:val="21"/>
          <w:szCs w:val="21"/>
        </w:rPr>
        <w:t>是你背后的方向（是的，背后，而不是你的前方）</w:t>
      </w:r>
      <w:r>
        <w:rPr>
          <w:rFonts w:ascii="Georgia" w:hAnsi="Georgia"/>
          <w:color w:val="666666"/>
          <w:sz w:val="21"/>
          <w:szCs w:val="21"/>
        </w:rPr>
        <w:t xml:space="preserve"> </w:t>
      </w:r>
      <w:r>
        <w:rPr>
          <w:rFonts w:ascii="Georgia" w:hAnsi="Georgia"/>
          <w:color w:val="666666"/>
          <w:sz w:val="21"/>
          <w:szCs w:val="21"/>
        </w:rPr>
        <w:t>这里有一个更形象的方法：使用右手定则</w:t>
      </w:r>
      <w:r>
        <w:rPr>
          <w:rFonts w:ascii="Georgia" w:hAnsi="Georgia"/>
          <w:color w:val="666666"/>
          <w:sz w:val="21"/>
          <w:szCs w:val="21"/>
        </w:rPr>
        <w:br/>
      </w:r>
      <w:r>
        <w:rPr>
          <w:rFonts w:ascii="Georgia" w:hAnsi="Georgia"/>
          <w:color w:val="666666"/>
          <w:sz w:val="21"/>
          <w:szCs w:val="21"/>
        </w:rPr>
        <w:br/>
        <w:t xml:space="preserve">X </w:t>
      </w:r>
      <w:r>
        <w:rPr>
          <w:rFonts w:ascii="Georgia" w:hAnsi="Georgia"/>
          <w:color w:val="666666"/>
          <w:sz w:val="21"/>
          <w:szCs w:val="21"/>
        </w:rPr>
        <w:t>是你的拇指</w:t>
      </w:r>
      <w:r>
        <w:rPr>
          <w:rFonts w:ascii="Georgia" w:hAnsi="Georgia"/>
          <w:color w:val="666666"/>
          <w:sz w:val="21"/>
          <w:szCs w:val="21"/>
        </w:rPr>
        <w:t xml:space="preserve"> Y </w:t>
      </w:r>
      <w:r>
        <w:rPr>
          <w:rFonts w:ascii="Georgia" w:hAnsi="Georgia"/>
          <w:color w:val="666666"/>
          <w:sz w:val="21"/>
          <w:szCs w:val="21"/>
        </w:rPr>
        <w:t>是你的食指</w:t>
      </w:r>
      <w:r>
        <w:rPr>
          <w:rFonts w:ascii="Georgia" w:hAnsi="Georgia"/>
          <w:color w:val="666666"/>
          <w:sz w:val="21"/>
          <w:szCs w:val="21"/>
        </w:rPr>
        <w:t xml:space="preserve"> Z </w:t>
      </w:r>
      <w:r>
        <w:rPr>
          <w:rFonts w:ascii="Georgia" w:hAnsi="Georgia"/>
          <w:color w:val="666666"/>
          <w:sz w:val="21"/>
          <w:szCs w:val="21"/>
        </w:rPr>
        <w:t>是你的中指。如果你把你的拇指指向右边，食指指向天空，那么中指将指向你的背后。</w:t>
      </w:r>
      <w:r>
        <w:rPr>
          <w:rFonts w:ascii="Georgia" w:hAnsi="Georgia"/>
          <w:color w:val="666666"/>
          <w:sz w:val="21"/>
          <w:szCs w:val="21"/>
        </w:rPr>
        <w:t xml:space="preserve"> </w:t>
      </w:r>
      <w:r>
        <w:rPr>
          <w:rFonts w:ascii="Georgia" w:hAnsi="Georgia"/>
          <w:color w:val="666666"/>
          <w:sz w:val="21"/>
          <w:szCs w:val="21"/>
        </w:rPr>
        <w:t>让</w:t>
      </w:r>
      <w:r>
        <w:rPr>
          <w:rFonts w:ascii="Georgia" w:hAnsi="Georgia"/>
          <w:color w:val="666666"/>
          <w:sz w:val="21"/>
          <w:szCs w:val="21"/>
        </w:rPr>
        <w:t>Z</w:t>
      </w:r>
      <w:proofErr w:type="gramStart"/>
      <w:r>
        <w:rPr>
          <w:rFonts w:ascii="Georgia" w:hAnsi="Georgia"/>
          <w:color w:val="666666"/>
          <w:sz w:val="21"/>
          <w:szCs w:val="21"/>
        </w:rPr>
        <w:t>指往这个</w:t>
      </w:r>
      <w:proofErr w:type="gramEnd"/>
      <w:r>
        <w:rPr>
          <w:rFonts w:ascii="Georgia" w:hAnsi="Georgia"/>
          <w:color w:val="666666"/>
          <w:sz w:val="21"/>
          <w:szCs w:val="21"/>
        </w:rPr>
        <w:t>方向很奇怪，为什么要这样呢？简单的说：因为基于右手定则的坐标系被广泛使用了</w:t>
      </w:r>
      <w:r>
        <w:rPr>
          <w:rFonts w:ascii="Georgia" w:hAnsi="Georgia"/>
          <w:color w:val="666666"/>
          <w:sz w:val="21"/>
          <w:szCs w:val="21"/>
        </w:rPr>
        <w:t>100</w:t>
      </w:r>
      <w:r>
        <w:rPr>
          <w:rFonts w:ascii="Georgia" w:hAnsi="Georgia"/>
          <w:color w:val="666666"/>
          <w:sz w:val="21"/>
          <w:szCs w:val="21"/>
        </w:rPr>
        <w:t>多年，它会给你很多有用的数学工具；而唯一的缺点只是</w:t>
      </w:r>
      <w:r>
        <w:rPr>
          <w:rFonts w:ascii="Georgia" w:hAnsi="Georgia"/>
          <w:color w:val="666666"/>
          <w:sz w:val="21"/>
          <w:szCs w:val="21"/>
        </w:rPr>
        <w:t>Z</w:t>
      </w:r>
      <w:r>
        <w:rPr>
          <w:rFonts w:ascii="Georgia" w:hAnsi="Georgia"/>
          <w:color w:val="666666"/>
          <w:sz w:val="21"/>
          <w:szCs w:val="21"/>
        </w:rPr>
        <w:t>方向不直观。</w:t>
      </w:r>
      <w:r>
        <w:rPr>
          <w:rFonts w:ascii="Georgia" w:hAnsi="Georgia"/>
          <w:color w:val="666666"/>
          <w:sz w:val="21"/>
          <w:szCs w:val="21"/>
        </w:rPr>
        <w:br/>
      </w:r>
      <w:r>
        <w:rPr>
          <w:rFonts w:ascii="Georgia" w:hAnsi="Georgia"/>
          <w:color w:val="666666"/>
          <w:sz w:val="21"/>
          <w:szCs w:val="21"/>
        </w:rPr>
        <w:br/>
      </w:r>
      <w:r>
        <w:rPr>
          <w:rStyle w:val="HTML0"/>
          <w:rFonts w:ascii="Consolas" w:hAnsi="Consolas" w:cs="Consolas"/>
          <w:color w:val="B94A48"/>
          <w:sz w:val="20"/>
          <w:szCs w:val="20"/>
          <w:shd w:val="clear" w:color="auto" w:fill="F9F2F4"/>
        </w:rPr>
        <w:t>补充：</w:t>
      </w:r>
      <w:r>
        <w:rPr>
          <w:rFonts w:ascii="Georgia" w:hAnsi="Georgia"/>
          <w:color w:val="666666"/>
          <w:sz w:val="21"/>
          <w:szCs w:val="21"/>
        </w:rPr>
        <w:t>注意，你可以自由地移动你的手：你的</w:t>
      </w:r>
      <w:r>
        <w:rPr>
          <w:rFonts w:ascii="Georgia" w:hAnsi="Georgia"/>
          <w:color w:val="666666"/>
          <w:sz w:val="21"/>
          <w:szCs w:val="21"/>
        </w:rPr>
        <w:t>X</w:t>
      </w:r>
      <w:r>
        <w:rPr>
          <w:rFonts w:ascii="Georgia" w:hAnsi="Georgia"/>
          <w:color w:val="666666"/>
          <w:sz w:val="21"/>
          <w:szCs w:val="21"/>
        </w:rPr>
        <w:t>，</w:t>
      </w:r>
      <w:r>
        <w:rPr>
          <w:rFonts w:ascii="Georgia" w:hAnsi="Georgia"/>
          <w:color w:val="666666"/>
          <w:sz w:val="21"/>
          <w:szCs w:val="21"/>
        </w:rPr>
        <w:t>Y</w:t>
      </w:r>
      <w:r>
        <w:rPr>
          <w:rFonts w:ascii="Georgia" w:hAnsi="Georgia"/>
          <w:color w:val="666666"/>
          <w:sz w:val="21"/>
          <w:szCs w:val="21"/>
        </w:rPr>
        <w:t>和</w:t>
      </w:r>
      <w:r>
        <w:rPr>
          <w:rFonts w:ascii="Georgia" w:hAnsi="Georgia"/>
          <w:color w:val="666666"/>
          <w:sz w:val="21"/>
          <w:szCs w:val="21"/>
        </w:rPr>
        <w:t>Z</w:t>
      </w:r>
      <w:r>
        <w:rPr>
          <w:rFonts w:ascii="Georgia" w:hAnsi="Georgia"/>
          <w:color w:val="666666"/>
          <w:sz w:val="21"/>
          <w:szCs w:val="21"/>
        </w:rPr>
        <w:t>轴也将跟着移动（详见后文）。</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我们需要三个三维点来组成一个三角形；现在开始：</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An</w:t>
      </w:r>
      <w:proofErr w:type="gramEnd"/>
      <w:r>
        <w:rPr>
          <w:color w:val="FFFFF1"/>
        </w:rPr>
        <w:t xml:space="preserve"> array of 3 vectors which represents 3 vertices</w:t>
      </w:r>
    </w:p>
    <w:p w:rsidR="001F0ADD" w:rsidRDefault="001F0ADD" w:rsidP="001F0ADD">
      <w:pPr>
        <w:pStyle w:val="HTML"/>
        <w:shd w:val="clear" w:color="auto" w:fill="23241F"/>
        <w:spacing w:before="240" w:after="240" w:line="315" w:lineRule="atLeast"/>
        <w:rPr>
          <w:color w:val="FFFFF1"/>
        </w:rPr>
      </w:pPr>
      <w:proofErr w:type="gramStart"/>
      <w:r>
        <w:rPr>
          <w:color w:val="FFFFF1"/>
        </w:rPr>
        <w:t>static</w:t>
      </w:r>
      <w:proofErr w:type="gramEnd"/>
      <w:r>
        <w:rPr>
          <w:color w:val="FFFFF1"/>
        </w:rPr>
        <w:t xml:space="preserve"> const GLfloat g_vertex_buffer_data[] = {</w:t>
      </w:r>
    </w:p>
    <w:p w:rsidR="001F0ADD" w:rsidRDefault="001F0ADD" w:rsidP="001F0ADD">
      <w:pPr>
        <w:pStyle w:val="HTML"/>
        <w:shd w:val="clear" w:color="auto" w:fill="23241F"/>
        <w:spacing w:before="240" w:after="240" w:line="315" w:lineRule="atLeast"/>
        <w:rPr>
          <w:color w:val="FFFFF1"/>
        </w:rPr>
      </w:pPr>
      <w:r>
        <w:rPr>
          <w:color w:val="FFFFF1"/>
        </w:rPr>
        <w:t xml:space="preserve">   -1.0f, -1.0f, 0.0f,</w:t>
      </w:r>
    </w:p>
    <w:p w:rsidR="001F0ADD" w:rsidRDefault="001F0ADD" w:rsidP="001F0ADD">
      <w:pPr>
        <w:pStyle w:val="HTML"/>
        <w:shd w:val="clear" w:color="auto" w:fill="23241F"/>
        <w:spacing w:before="240" w:after="240" w:line="315" w:lineRule="atLeast"/>
        <w:rPr>
          <w:color w:val="FFFFF1"/>
        </w:rPr>
      </w:pPr>
      <w:r>
        <w:rPr>
          <w:color w:val="FFFFF1"/>
        </w:rPr>
        <w:t xml:space="preserve">   1.0f, -1.0f, 0.0f,</w:t>
      </w:r>
    </w:p>
    <w:p w:rsidR="001F0ADD" w:rsidRDefault="001F0ADD" w:rsidP="001F0ADD">
      <w:pPr>
        <w:pStyle w:val="HTML"/>
        <w:shd w:val="clear" w:color="auto" w:fill="23241F"/>
        <w:spacing w:before="240" w:after="240" w:line="315" w:lineRule="atLeast"/>
        <w:rPr>
          <w:color w:val="FFFFF1"/>
        </w:rPr>
      </w:pPr>
      <w:r>
        <w:rPr>
          <w:color w:val="FFFFF1"/>
        </w:rPr>
        <w:t xml:space="preserve">   0.0f</w:t>
      </w:r>
      <w:proofErr w:type="gramStart"/>
      <w:r>
        <w:rPr>
          <w:color w:val="FFFFF1"/>
        </w:rPr>
        <w:t>,?</w:t>
      </w:r>
      <w:proofErr w:type="gramEnd"/>
      <w:r>
        <w:rPr>
          <w:color w:val="FFFFF1"/>
        </w:rPr>
        <w:t xml:space="preserve"> 1.0f, 0.0f,</w:t>
      </w:r>
    </w:p>
    <w:p w:rsidR="001F0ADD" w:rsidRDefault="001F0ADD" w:rsidP="001F0ADD">
      <w:pPr>
        <w:pStyle w:val="HTML"/>
        <w:shd w:val="clear" w:color="auto" w:fill="23241F"/>
        <w:spacing w:before="240" w:after="240" w:line="315" w:lineRule="atLeast"/>
        <w:rPr>
          <w:color w:val="FFFFF1"/>
        </w:rPr>
      </w:pPr>
      <w:r>
        <w:rPr>
          <w:color w:val="FFFFF1"/>
        </w:rPr>
        <w:t>};</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第一个顶点是</w:t>
      </w:r>
      <w:r>
        <w:rPr>
          <w:rFonts w:ascii="Georgia" w:hAnsi="Georgia"/>
          <w:color w:val="666666"/>
          <w:sz w:val="21"/>
          <w:szCs w:val="21"/>
        </w:rPr>
        <w:t>(-1, -1, 0)</w:t>
      </w:r>
      <w:r>
        <w:rPr>
          <w:rFonts w:ascii="Georgia" w:hAnsi="Georgia"/>
          <w:color w:val="666666"/>
          <w:sz w:val="21"/>
          <w:szCs w:val="21"/>
        </w:rPr>
        <w:t>。</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这意味着除非我们以某种方式变换它，否则它将显示在屏幕的</w:t>
      </w:r>
      <w:r>
        <w:rPr>
          <w:rFonts w:ascii="Georgia" w:hAnsi="Georgia"/>
          <w:color w:val="666666"/>
          <w:sz w:val="21"/>
          <w:szCs w:val="21"/>
        </w:rPr>
        <w:t>(-1, -1)</w:t>
      </w:r>
      <w:r>
        <w:rPr>
          <w:rFonts w:ascii="Georgia" w:hAnsi="Georgia"/>
          <w:color w:val="666666"/>
          <w:sz w:val="21"/>
          <w:szCs w:val="21"/>
        </w:rPr>
        <w:t>位置。什么意思呢？屏幕的原点在中间，</w:t>
      </w:r>
      <w:r>
        <w:rPr>
          <w:rFonts w:ascii="Georgia" w:hAnsi="Georgia"/>
          <w:color w:val="666666"/>
          <w:sz w:val="21"/>
          <w:szCs w:val="21"/>
        </w:rPr>
        <w:t>X</w:t>
      </w:r>
      <w:r>
        <w:rPr>
          <w:rFonts w:ascii="Georgia" w:hAnsi="Georgia"/>
          <w:color w:val="666666"/>
          <w:sz w:val="21"/>
          <w:szCs w:val="21"/>
        </w:rPr>
        <w:t>在右方，</w:t>
      </w:r>
      <w:r>
        <w:rPr>
          <w:rFonts w:ascii="Georgia" w:hAnsi="Georgia"/>
          <w:color w:val="666666"/>
          <w:sz w:val="21"/>
          <w:szCs w:val="21"/>
        </w:rPr>
        <w:t>Y</w:t>
      </w:r>
      <w:r>
        <w:rPr>
          <w:rFonts w:ascii="Georgia" w:hAnsi="Georgia"/>
          <w:color w:val="666666"/>
          <w:sz w:val="21"/>
          <w:szCs w:val="21"/>
        </w:rPr>
        <w:t>在上方。屏幕坐标如下图：</w:t>
      </w:r>
      <w:r>
        <w:rPr>
          <w:rFonts w:ascii="Georgia" w:hAnsi="Georgia"/>
          <w:color w:val="666666"/>
          <w:sz w:val="21"/>
          <w:szCs w:val="21"/>
        </w:rPr>
        <w:br/>
      </w:r>
      <w:r>
        <w:rPr>
          <w:rFonts w:ascii="Georgia" w:hAnsi="Georgia"/>
          <w:color w:val="666666"/>
          <w:sz w:val="21"/>
          <w:szCs w:val="21"/>
        </w:rPr>
        <w:br/>
      </w:r>
      <w:r>
        <w:rPr>
          <w:rFonts w:ascii="Georgia" w:hAnsi="Georgia"/>
          <w:noProof/>
          <w:color w:val="499EF3"/>
          <w:sz w:val="21"/>
          <w:szCs w:val="21"/>
        </w:rPr>
        <w:lastRenderedPageBreak/>
        <w:drawing>
          <wp:inline distT="0" distB="0" distL="0" distR="0">
            <wp:extent cx="5710555" cy="3148330"/>
            <wp:effectExtent l="0" t="0" r="4445" b="0"/>
            <wp:docPr id="11" name="图片 11" descr="1_screenCoordinat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_screenCoordinate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0555" cy="3148330"/>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该机制内置于显卡，无法改变。因此</w:t>
      </w:r>
      <w:r>
        <w:rPr>
          <w:rFonts w:ascii="Georgia" w:hAnsi="Georgia"/>
          <w:color w:val="666666"/>
          <w:sz w:val="21"/>
          <w:szCs w:val="21"/>
        </w:rPr>
        <w:t>(-1, -1)</w:t>
      </w:r>
      <w:r>
        <w:rPr>
          <w:rFonts w:ascii="Georgia" w:hAnsi="Georgia"/>
          <w:color w:val="666666"/>
          <w:sz w:val="21"/>
          <w:szCs w:val="21"/>
        </w:rPr>
        <w:t>是屏幕的左下角，</w:t>
      </w:r>
      <w:r>
        <w:rPr>
          <w:rFonts w:ascii="Georgia" w:hAnsi="Georgia"/>
          <w:color w:val="666666"/>
          <w:sz w:val="21"/>
          <w:szCs w:val="21"/>
        </w:rPr>
        <w:t>(1, -1)</w:t>
      </w:r>
      <w:r>
        <w:rPr>
          <w:rFonts w:ascii="Georgia" w:hAnsi="Georgia"/>
          <w:color w:val="666666"/>
          <w:sz w:val="21"/>
          <w:szCs w:val="21"/>
        </w:rPr>
        <w:t>是右下角，</w:t>
      </w:r>
      <w:r>
        <w:rPr>
          <w:rFonts w:ascii="Georgia" w:hAnsi="Georgia"/>
          <w:color w:val="666666"/>
          <w:sz w:val="21"/>
          <w:szCs w:val="21"/>
        </w:rPr>
        <w:t>(0, 1)</w:t>
      </w:r>
      <w:r>
        <w:rPr>
          <w:rFonts w:ascii="Georgia" w:hAnsi="Georgia"/>
          <w:color w:val="666666"/>
          <w:sz w:val="21"/>
          <w:szCs w:val="21"/>
        </w:rPr>
        <w:t>在中上位置。这个三角形应该占满了大部分屏幕。</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t>画我们的三角形</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下一步把这个三角形传给</w:t>
      </w:r>
      <w:r>
        <w:rPr>
          <w:rFonts w:ascii="Georgia" w:hAnsi="Georgia"/>
          <w:color w:val="666666"/>
          <w:sz w:val="21"/>
          <w:szCs w:val="21"/>
        </w:rPr>
        <w:t>OpenGL</w:t>
      </w:r>
      <w:r>
        <w:rPr>
          <w:rFonts w:ascii="Georgia" w:hAnsi="Georgia"/>
          <w:color w:val="666666"/>
          <w:sz w:val="21"/>
          <w:szCs w:val="21"/>
        </w:rPr>
        <w:t>。我们通过创建一个缓冲区完成：</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This</w:t>
      </w:r>
      <w:proofErr w:type="gramEnd"/>
      <w:r>
        <w:rPr>
          <w:color w:val="FFFFF1"/>
        </w:rPr>
        <w:t xml:space="preserve"> will identify our vertex buffer</w:t>
      </w:r>
    </w:p>
    <w:p w:rsidR="001F0ADD" w:rsidRDefault="001F0ADD" w:rsidP="001F0ADD">
      <w:pPr>
        <w:pStyle w:val="HTML"/>
        <w:shd w:val="clear" w:color="auto" w:fill="23241F"/>
        <w:spacing w:before="240" w:after="240" w:line="315" w:lineRule="atLeast"/>
        <w:rPr>
          <w:color w:val="FFFFF1"/>
        </w:rPr>
      </w:pPr>
      <w:r>
        <w:rPr>
          <w:color w:val="FFFFF1"/>
        </w:rPr>
        <w:t>GLuint vertexbuffer;</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Generate</w:t>
      </w:r>
      <w:proofErr w:type="gramEnd"/>
      <w:r>
        <w:rPr>
          <w:color w:val="FFFFF1"/>
        </w:rPr>
        <w:t xml:space="preserve"> 1 buffer, put the resulting identifier in vertexbuffer</w:t>
      </w:r>
    </w:p>
    <w:p w:rsidR="001F0ADD" w:rsidRDefault="001F0ADD" w:rsidP="001F0ADD">
      <w:pPr>
        <w:pStyle w:val="HTML"/>
        <w:shd w:val="clear" w:color="auto" w:fill="23241F"/>
        <w:spacing w:before="240" w:after="240" w:line="315" w:lineRule="atLeast"/>
        <w:rPr>
          <w:color w:val="FFFFF1"/>
        </w:rPr>
      </w:pPr>
      <w:proofErr w:type="gramStart"/>
      <w:r>
        <w:rPr>
          <w:color w:val="FFFFF1"/>
        </w:rPr>
        <w:t>glGenBuffers(</w:t>
      </w:r>
      <w:proofErr w:type="gramEnd"/>
      <w:r>
        <w:rPr>
          <w:color w:val="FFFFF1"/>
        </w:rPr>
        <w:t>1, &amp;vertexbuffer);</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The</w:t>
      </w:r>
      <w:proofErr w:type="gramEnd"/>
      <w:r>
        <w:rPr>
          <w:color w:val="FFFFF1"/>
        </w:rPr>
        <w:t xml:space="preserve"> following commands will talk about our 'vertexbuffer' buffer</w:t>
      </w:r>
    </w:p>
    <w:p w:rsidR="001F0ADD" w:rsidRDefault="001F0ADD" w:rsidP="001F0ADD">
      <w:pPr>
        <w:pStyle w:val="HTML"/>
        <w:shd w:val="clear" w:color="auto" w:fill="23241F"/>
        <w:spacing w:before="240" w:after="240" w:line="315" w:lineRule="atLeast"/>
        <w:rPr>
          <w:color w:val="FFFFF1"/>
        </w:rPr>
      </w:pPr>
      <w:proofErr w:type="gramStart"/>
      <w:r>
        <w:rPr>
          <w:color w:val="FFFFF1"/>
        </w:rPr>
        <w:t>glBindBuffer(</w:t>
      </w:r>
      <w:proofErr w:type="gramEnd"/>
      <w:r>
        <w:rPr>
          <w:color w:val="FFFFF1"/>
        </w:rPr>
        <w:t>GL_ARRAY_BUFFER, vertexbuffer);</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Give our vertices to OpenGL.</w:t>
      </w:r>
    </w:p>
    <w:p w:rsidR="001F0ADD" w:rsidRDefault="001F0ADD" w:rsidP="001F0ADD">
      <w:pPr>
        <w:pStyle w:val="HTML"/>
        <w:shd w:val="clear" w:color="auto" w:fill="23241F"/>
        <w:spacing w:before="240" w:after="240" w:line="315" w:lineRule="atLeast"/>
        <w:rPr>
          <w:color w:val="FFFFF1"/>
        </w:rPr>
      </w:pPr>
      <w:proofErr w:type="gramStart"/>
      <w:r>
        <w:rPr>
          <w:color w:val="FFFFF1"/>
        </w:rPr>
        <w:lastRenderedPageBreak/>
        <w:t>glBufferData(</w:t>
      </w:r>
      <w:proofErr w:type="gramEnd"/>
      <w:r>
        <w:rPr>
          <w:color w:val="FFFFF1"/>
        </w:rPr>
        <w:t>GL_ARRAY_BUFFER, sizeof(g_vertex_buffer_data), g_vertex_buffer_data, GL_STATIC_DRAW);</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这只要做一次。</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现在，我们的主循环中，那个</w:t>
      </w:r>
      <w:proofErr w:type="gramStart"/>
      <w:r>
        <w:rPr>
          <w:rFonts w:ascii="Georgia" w:hAnsi="Georgia"/>
          <w:color w:val="666666"/>
          <w:sz w:val="21"/>
          <w:szCs w:val="21"/>
        </w:rPr>
        <w:t>之前啥</w:t>
      </w:r>
      <w:proofErr w:type="gramEnd"/>
      <w:r>
        <w:rPr>
          <w:rFonts w:ascii="Georgia" w:hAnsi="Georgia"/>
          <w:color w:val="666666"/>
          <w:sz w:val="21"/>
          <w:szCs w:val="21"/>
        </w:rPr>
        <w:t>都没有的地方，就能画我们宏伟的三角形了：</w:t>
      </w:r>
    </w:p>
    <w:p w:rsidR="001F0ADD" w:rsidRDefault="001F0ADD" w:rsidP="001F0ADD">
      <w:pPr>
        <w:pStyle w:val="HTML"/>
        <w:shd w:val="clear" w:color="auto" w:fill="23241F"/>
        <w:spacing w:before="240" w:after="240" w:line="315" w:lineRule="atLeast"/>
        <w:rPr>
          <w:color w:val="FFFFF1"/>
        </w:rPr>
      </w:pPr>
      <w:r>
        <w:rPr>
          <w:color w:val="FFFFF1"/>
        </w:rPr>
        <w:t xml:space="preserve">// 1rst attribute </w:t>
      </w:r>
      <w:proofErr w:type="gramStart"/>
      <w:r>
        <w:rPr>
          <w:color w:val="FFFFF1"/>
        </w:rPr>
        <w:t>buffer :</w:t>
      </w:r>
      <w:proofErr w:type="gramEnd"/>
      <w:r>
        <w:rPr>
          <w:color w:val="FFFFF1"/>
        </w:rPr>
        <w:t xml:space="preserve"> vertices</w:t>
      </w:r>
    </w:p>
    <w:p w:rsidR="001F0ADD" w:rsidRDefault="001F0ADD" w:rsidP="001F0ADD">
      <w:pPr>
        <w:pStyle w:val="HTML"/>
        <w:shd w:val="clear" w:color="auto" w:fill="23241F"/>
        <w:spacing w:before="240" w:after="240" w:line="315" w:lineRule="atLeast"/>
        <w:rPr>
          <w:color w:val="FFFFF1"/>
        </w:rPr>
      </w:pPr>
      <w:proofErr w:type="gramStart"/>
      <w:r>
        <w:rPr>
          <w:color w:val="FFFFF1"/>
        </w:rPr>
        <w:t>glEnableVertexAttribArray(</w:t>
      </w:r>
      <w:proofErr w:type="gramEnd"/>
      <w:r>
        <w:rPr>
          <w:color w:val="FFFFF1"/>
        </w:rPr>
        <w:t>0);</w:t>
      </w:r>
    </w:p>
    <w:p w:rsidR="001F0ADD" w:rsidRDefault="001F0ADD" w:rsidP="001F0ADD">
      <w:pPr>
        <w:pStyle w:val="HTML"/>
        <w:shd w:val="clear" w:color="auto" w:fill="23241F"/>
        <w:spacing w:before="240" w:after="240" w:line="315" w:lineRule="atLeast"/>
        <w:rPr>
          <w:color w:val="FFFFF1"/>
        </w:rPr>
      </w:pPr>
      <w:proofErr w:type="gramStart"/>
      <w:r>
        <w:rPr>
          <w:color w:val="FFFFF1"/>
        </w:rPr>
        <w:t>glBindBuffer(</w:t>
      </w:r>
      <w:proofErr w:type="gramEnd"/>
      <w:r>
        <w:rPr>
          <w:color w:val="FFFFF1"/>
        </w:rPr>
        <w:t>GL_ARRAY_BUFFER, vertexbuffer);</w:t>
      </w:r>
    </w:p>
    <w:p w:rsidR="001F0ADD" w:rsidRDefault="001F0ADD" w:rsidP="001F0ADD">
      <w:pPr>
        <w:pStyle w:val="HTML"/>
        <w:shd w:val="clear" w:color="auto" w:fill="23241F"/>
        <w:spacing w:before="240" w:after="240" w:line="315" w:lineRule="atLeast"/>
        <w:rPr>
          <w:color w:val="FFFFF1"/>
        </w:rPr>
      </w:pPr>
      <w:proofErr w:type="gramStart"/>
      <w:r>
        <w:rPr>
          <w:color w:val="FFFFF1"/>
        </w:rPr>
        <w:t>glVertexAttribPointer(</w:t>
      </w:r>
      <w:proofErr w:type="gramEnd"/>
    </w:p>
    <w:p w:rsidR="001F0ADD" w:rsidRDefault="001F0ADD" w:rsidP="001F0ADD">
      <w:pPr>
        <w:pStyle w:val="HTML"/>
        <w:shd w:val="clear" w:color="auto" w:fill="23241F"/>
        <w:spacing w:before="240" w:after="240" w:line="315" w:lineRule="atLeast"/>
        <w:rPr>
          <w:color w:val="FFFFF1"/>
        </w:rPr>
      </w:pPr>
      <w:r>
        <w:rPr>
          <w:color w:val="FFFFF1"/>
        </w:rPr>
        <w:t xml:space="preserve">   0,                  // attribute 0. No particular reason for 0, but must match the layout in the shader.</w:t>
      </w:r>
    </w:p>
    <w:p w:rsidR="001F0ADD" w:rsidRDefault="001F0ADD" w:rsidP="001F0ADD">
      <w:pPr>
        <w:pStyle w:val="HTML"/>
        <w:shd w:val="clear" w:color="auto" w:fill="23241F"/>
        <w:spacing w:before="240" w:after="240" w:line="315" w:lineRule="atLeast"/>
        <w:rPr>
          <w:color w:val="FFFFF1"/>
        </w:rPr>
      </w:pPr>
      <w:r>
        <w:rPr>
          <w:color w:val="FFFFF1"/>
        </w:rPr>
        <w:t xml:space="preserve">   3,                  // size</w:t>
      </w:r>
    </w:p>
    <w:p w:rsidR="001F0ADD" w:rsidRDefault="001F0ADD" w:rsidP="001F0ADD">
      <w:pPr>
        <w:pStyle w:val="HTML"/>
        <w:shd w:val="clear" w:color="auto" w:fill="23241F"/>
        <w:spacing w:before="240" w:after="240" w:line="315" w:lineRule="atLeast"/>
        <w:rPr>
          <w:color w:val="FFFFF1"/>
        </w:rPr>
      </w:pPr>
      <w:r>
        <w:rPr>
          <w:color w:val="FFFFF1"/>
        </w:rPr>
        <w:t xml:space="preserve">   GL_FLOAT,           // type</w:t>
      </w:r>
    </w:p>
    <w:p w:rsidR="001F0ADD" w:rsidRDefault="001F0ADD" w:rsidP="001F0ADD">
      <w:pPr>
        <w:pStyle w:val="HTML"/>
        <w:shd w:val="clear" w:color="auto" w:fill="23241F"/>
        <w:spacing w:before="240" w:after="240" w:line="315" w:lineRule="atLeast"/>
        <w:rPr>
          <w:color w:val="FFFFF1"/>
        </w:rPr>
      </w:pPr>
      <w:r>
        <w:rPr>
          <w:color w:val="FFFFF1"/>
        </w:rPr>
        <w:t xml:space="preserve">   GL_FALSE,           // normalized?</w:t>
      </w:r>
    </w:p>
    <w:p w:rsidR="001F0ADD" w:rsidRDefault="001F0ADD" w:rsidP="001F0ADD">
      <w:pPr>
        <w:pStyle w:val="HTML"/>
        <w:shd w:val="clear" w:color="auto" w:fill="23241F"/>
        <w:spacing w:before="240" w:after="240" w:line="315" w:lineRule="atLeast"/>
        <w:rPr>
          <w:color w:val="FFFFF1"/>
        </w:rPr>
      </w:pPr>
      <w:r>
        <w:rPr>
          <w:color w:val="FFFFF1"/>
        </w:rPr>
        <w:t xml:space="preserve">   0,                  // stride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void</w:t>
      </w:r>
      <w:proofErr w:type="gramEnd"/>
      <w:r>
        <w:rPr>
          <w:color w:val="FFFFF1"/>
        </w:rPr>
        <w:t>*)0            // array buffer offset</w:t>
      </w:r>
    </w:p>
    <w:p w:rsidR="001F0ADD" w:rsidRDefault="001F0ADD" w:rsidP="001F0ADD">
      <w:pPr>
        <w:pStyle w:val="HTML"/>
        <w:shd w:val="clear" w:color="auto" w:fill="23241F"/>
        <w:spacing w:before="240" w:after="240" w:line="315" w:lineRule="atLeast"/>
        <w:rPr>
          <w:color w:val="FFFFF1"/>
        </w:rPr>
      </w:pPr>
      <w:r>
        <w:rPr>
          <w:color w:val="FFFFF1"/>
        </w:rPr>
        <w:t>);</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Draw the </w:t>
      </w:r>
      <w:proofErr w:type="gramStart"/>
      <w:r>
        <w:rPr>
          <w:color w:val="FFFFF1"/>
        </w:rPr>
        <w:t>triangle !</w:t>
      </w:r>
      <w:proofErr w:type="gramEnd"/>
    </w:p>
    <w:p w:rsidR="001F0ADD" w:rsidRDefault="001F0ADD" w:rsidP="001F0ADD">
      <w:pPr>
        <w:pStyle w:val="HTML"/>
        <w:shd w:val="clear" w:color="auto" w:fill="23241F"/>
        <w:spacing w:before="240" w:after="240" w:line="315" w:lineRule="atLeast"/>
        <w:rPr>
          <w:color w:val="FFFFF1"/>
        </w:rPr>
      </w:pPr>
      <w:proofErr w:type="gramStart"/>
      <w:r>
        <w:rPr>
          <w:color w:val="FFFFF1"/>
        </w:rPr>
        <w:t>glDrawArrays(</w:t>
      </w:r>
      <w:proofErr w:type="gramEnd"/>
      <w:r>
        <w:rPr>
          <w:color w:val="FFFFF1"/>
        </w:rPr>
        <w:t>GL_TRIANGLES, 0, 3); // Starting from vertex 0; 3 vertices total -&gt; 1 triangle</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proofErr w:type="gramStart"/>
      <w:r>
        <w:rPr>
          <w:color w:val="FFFFF1"/>
        </w:rPr>
        <w:t>glDisableVertexAttribArray(</w:t>
      </w:r>
      <w:proofErr w:type="gramEnd"/>
      <w:r>
        <w:rPr>
          <w:color w:val="FFFFF1"/>
        </w:rPr>
        <w:t>0);</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结果如图：</w:t>
      </w:r>
      <w:r>
        <w:rPr>
          <w:rFonts w:ascii="Georgia" w:hAnsi="Georgia"/>
          <w:color w:val="666666"/>
          <w:sz w:val="21"/>
          <w:szCs w:val="21"/>
        </w:rPr>
        <w:br/>
      </w:r>
      <w:r>
        <w:rPr>
          <w:rFonts w:ascii="Georgia" w:hAnsi="Georgia"/>
          <w:color w:val="666666"/>
          <w:sz w:val="21"/>
          <w:szCs w:val="21"/>
        </w:rPr>
        <w:br/>
      </w:r>
      <w:r>
        <w:rPr>
          <w:rFonts w:ascii="Georgia" w:hAnsi="Georgia"/>
          <w:noProof/>
          <w:color w:val="499EF3"/>
          <w:sz w:val="21"/>
          <w:szCs w:val="21"/>
        </w:rPr>
        <w:lastRenderedPageBreak/>
        <w:drawing>
          <wp:inline distT="0" distB="0" distL="0" distR="0">
            <wp:extent cx="9756775" cy="7548245"/>
            <wp:effectExtent l="0" t="0" r="0" b="0"/>
            <wp:docPr id="10" name="图片 10" descr="2_triangle_no_shade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_triangle_no_shader">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白色略显无聊。让我们来看看怎么把它涂成红色。这就需要用到一个叫『着色器（</w:t>
      </w:r>
      <w:r>
        <w:rPr>
          <w:rFonts w:ascii="Georgia" w:hAnsi="Georgia"/>
          <w:color w:val="666666"/>
          <w:sz w:val="21"/>
          <w:szCs w:val="21"/>
        </w:rPr>
        <w:t>Shader</w:t>
      </w:r>
      <w:r>
        <w:rPr>
          <w:rFonts w:ascii="Georgia" w:hAnsi="Georgia"/>
          <w:color w:val="666666"/>
          <w:sz w:val="21"/>
          <w:szCs w:val="21"/>
        </w:rPr>
        <w:t>）』的东西。</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lastRenderedPageBreak/>
        <w:t>着色器</w:t>
      </w:r>
    </w:p>
    <w:p w:rsidR="001F0ADD" w:rsidRDefault="001F0ADD" w:rsidP="001F0ADD">
      <w:pPr>
        <w:pStyle w:val="4"/>
        <w:shd w:val="clear" w:color="auto" w:fill="FFFFFF"/>
        <w:spacing w:line="315" w:lineRule="atLeast"/>
        <w:rPr>
          <w:rFonts w:ascii="Georgia" w:hAnsi="Georgia"/>
          <w:color w:val="666666"/>
          <w:sz w:val="21"/>
          <w:szCs w:val="21"/>
        </w:rPr>
      </w:pPr>
      <w:bookmarkStart w:id="0" w:name="%E7%BC%96%E8%AF%91%E7%9D%80%E8%89%B2%E5%"/>
      <w:bookmarkEnd w:id="0"/>
      <w:r>
        <w:rPr>
          <w:rFonts w:ascii="Georgia" w:hAnsi="Georgia"/>
          <w:color w:val="666666"/>
          <w:sz w:val="21"/>
          <w:szCs w:val="21"/>
        </w:rPr>
        <w:t>编译着色器</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在最简单的配置下，你将需要两个着色器：一个叫顶点着色器，它将作用于每个顶点上；另一个叫片断（</w:t>
      </w:r>
      <w:r>
        <w:rPr>
          <w:rFonts w:ascii="Georgia" w:hAnsi="Georgia"/>
          <w:color w:val="666666"/>
          <w:sz w:val="21"/>
          <w:szCs w:val="21"/>
        </w:rPr>
        <w:t>Fragment</w:t>
      </w:r>
      <w:r>
        <w:rPr>
          <w:rFonts w:ascii="Georgia" w:hAnsi="Georgia"/>
          <w:color w:val="666666"/>
          <w:sz w:val="21"/>
          <w:szCs w:val="21"/>
        </w:rPr>
        <w:t>）着色器，它将作用于每一个采样点。我们使用</w:t>
      </w:r>
      <w:proofErr w:type="gramStart"/>
      <w:r>
        <w:rPr>
          <w:rFonts w:ascii="Georgia" w:hAnsi="Georgia"/>
          <w:color w:val="666666"/>
          <w:sz w:val="21"/>
          <w:szCs w:val="21"/>
        </w:rPr>
        <w:t>4</w:t>
      </w:r>
      <w:r>
        <w:rPr>
          <w:rFonts w:ascii="Georgia" w:hAnsi="Georgia"/>
          <w:color w:val="666666"/>
          <w:sz w:val="21"/>
          <w:szCs w:val="21"/>
        </w:rPr>
        <w:t>倍反</w:t>
      </w:r>
      <w:proofErr w:type="gramEnd"/>
      <w:r>
        <w:rPr>
          <w:rFonts w:ascii="Georgia" w:hAnsi="Georgia"/>
          <w:color w:val="666666"/>
          <w:sz w:val="21"/>
          <w:szCs w:val="21"/>
        </w:rPr>
        <w:t>走样，因此每像素有四个采样点。</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着色器编程使用</w:t>
      </w:r>
      <w:r>
        <w:rPr>
          <w:rFonts w:ascii="Georgia" w:hAnsi="Georgia"/>
          <w:color w:val="666666"/>
          <w:sz w:val="21"/>
          <w:szCs w:val="21"/>
        </w:rPr>
        <w:t>GLSL(GL Shader Language</w:t>
      </w:r>
      <w:r>
        <w:rPr>
          <w:rFonts w:ascii="Georgia" w:hAnsi="Georgia"/>
          <w:color w:val="666666"/>
          <w:sz w:val="21"/>
          <w:szCs w:val="21"/>
        </w:rPr>
        <w:t>，</w:t>
      </w:r>
      <w:r>
        <w:rPr>
          <w:rFonts w:ascii="Georgia" w:hAnsi="Georgia"/>
          <w:color w:val="666666"/>
          <w:sz w:val="21"/>
          <w:szCs w:val="21"/>
        </w:rPr>
        <w:t>GL</w:t>
      </w:r>
      <w:r>
        <w:rPr>
          <w:rFonts w:ascii="Georgia" w:hAnsi="Georgia"/>
          <w:color w:val="666666"/>
          <w:sz w:val="21"/>
          <w:szCs w:val="21"/>
        </w:rPr>
        <w:t>着色语言</w:t>
      </w:r>
      <w:r>
        <w:rPr>
          <w:rFonts w:ascii="Georgia" w:hAnsi="Georgia"/>
          <w:color w:val="666666"/>
          <w:sz w:val="21"/>
          <w:szCs w:val="21"/>
        </w:rPr>
        <w:t>)</w:t>
      </w:r>
      <w:r>
        <w:rPr>
          <w:rFonts w:ascii="Georgia" w:hAnsi="Georgia"/>
          <w:color w:val="666666"/>
          <w:sz w:val="21"/>
          <w:szCs w:val="21"/>
        </w:rPr>
        <w:t>，它是</w:t>
      </w:r>
      <w:r>
        <w:rPr>
          <w:rFonts w:ascii="Georgia" w:hAnsi="Georgia"/>
          <w:color w:val="666666"/>
          <w:sz w:val="21"/>
          <w:szCs w:val="21"/>
        </w:rPr>
        <w:t>OpenGL</w:t>
      </w:r>
      <w:r>
        <w:rPr>
          <w:rFonts w:ascii="Georgia" w:hAnsi="Georgia"/>
          <w:color w:val="666666"/>
          <w:sz w:val="21"/>
          <w:szCs w:val="21"/>
        </w:rPr>
        <w:t>的一部分。与</w:t>
      </w:r>
      <w:r>
        <w:rPr>
          <w:rFonts w:ascii="Georgia" w:hAnsi="Georgia"/>
          <w:color w:val="666666"/>
          <w:sz w:val="21"/>
          <w:szCs w:val="21"/>
        </w:rPr>
        <w:t>C</w:t>
      </w:r>
      <w:r>
        <w:rPr>
          <w:rFonts w:ascii="Georgia" w:hAnsi="Georgia"/>
          <w:color w:val="666666"/>
          <w:sz w:val="21"/>
          <w:szCs w:val="21"/>
        </w:rPr>
        <w:t>或</w:t>
      </w:r>
      <w:r>
        <w:rPr>
          <w:rFonts w:ascii="Georgia" w:hAnsi="Georgia"/>
          <w:color w:val="666666"/>
          <w:sz w:val="21"/>
          <w:szCs w:val="21"/>
        </w:rPr>
        <w:t>Java</w:t>
      </w:r>
      <w:r>
        <w:rPr>
          <w:rFonts w:ascii="Georgia" w:hAnsi="Georgia"/>
          <w:color w:val="666666"/>
          <w:sz w:val="21"/>
          <w:szCs w:val="21"/>
        </w:rPr>
        <w:t>不同，</w:t>
      </w:r>
      <w:r>
        <w:rPr>
          <w:rFonts w:ascii="Georgia" w:hAnsi="Georgia"/>
          <w:color w:val="666666"/>
          <w:sz w:val="21"/>
          <w:szCs w:val="21"/>
        </w:rPr>
        <w:t>GLSL</w:t>
      </w:r>
      <w:r>
        <w:rPr>
          <w:rFonts w:ascii="Georgia" w:hAnsi="Georgia"/>
          <w:color w:val="666666"/>
          <w:sz w:val="21"/>
          <w:szCs w:val="21"/>
        </w:rPr>
        <w:t>必须在运行时编译，这意味着每次启动程序，所有的着色器将重新编译。</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这两个着色器通常放在单独的文件里。本例中，我们有</w:t>
      </w:r>
      <w:r>
        <w:rPr>
          <w:rFonts w:ascii="Georgia" w:hAnsi="Georgia"/>
          <w:color w:val="666666"/>
          <w:sz w:val="21"/>
          <w:szCs w:val="21"/>
        </w:rPr>
        <w:t>SimpleFragmentShader.fragmentshader</w:t>
      </w:r>
      <w:r>
        <w:rPr>
          <w:rFonts w:ascii="Georgia" w:hAnsi="Georgia"/>
          <w:color w:val="666666"/>
          <w:sz w:val="21"/>
          <w:szCs w:val="21"/>
        </w:rPr>
        <w:t>和</w:t>
      </w:r>
      <w:r>
        <w:rPr>
          <w:rFonts w:ascii="Georgia" w:hAnsi="Georgia"/>
          <w:color w:val="666666"/>
          <w:sz w:val="21"/>
          <w:szCs w:val="21"/>
        </w:rPr>
        <w:t>SimpleVertexShader.vertexshader</w:t>
      </w:r>
      <w:r>
        <w:rPr>
          <w:rFonts w:ascii="Georgia" w:hAnsi="Georgia"/>
          <w:color w:val="666666"/>
          <w:sz w:val="21"/>
          <w:szCs w:val="21"/>
        </w:rPr>
        <w:t>两个着色器。他们的扩展名是无关紧要的，可以是</w:t>
      </w:r>
      <w:r>
        <w:rPr>
          <w:rFonts w:ascii="Georgia" w:hAnsi="Georgia"/>
          <w:color w:val="666666"/>
          <w:sz w:val="21"/>
          <w:szCs w:val="21"/>
        </w:rPr>
        <w:t>.txt</w:t>
      </w:r>
      <w:r>
        <w:rPr>
          <w:rFonts w:ascii="Georgia" w:hAnsi="Georgia"/>
          <w:color w:val="666666"/>
          <w:sz w:val="21"/>
          <w:szCs w:val="21"/>
        </w:rPr>
        <w:t>或者</w:t>
      </w:r>
      <w:r>
        <w:rPr>
          <w:rFonts w:ascii="Georgia" w:hAnsi="Georgia"/>
          <w:color w:val="666666"/>
          <w:sz w:val="21"/>
          <w:szCs w:val="21"/>
        </w:rPr>
        <w:t>.glsl</w:t>
      </w:r>
      <w:r>
        <w:rPr>
          <w:rFonts w:ascii="Georgia" w:hAnsi="Georgia"/>
          <w:color w:val="666666"/>
          <w:sz w:val="21"/>
          <w:szCs w:val="21"/>
        </w:rPr>
        <w:t>。</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以下是代码。完全理解它不是很重要，因为通常一个程序只做一次，看懂注释就够了。所有其他课程代码都用到了这个函数，所以它被放在一个单独的文件中：</w:t>
      </w:r>
      <w:r>
        <w:rPr>
          <w:rFonts w:ascii="Georgia" w:hAnsi="Georgia"/>
          <w:color w:val="666666"/>
          <w:sz w:val="21"/>
          <w:szCs w:val="21"/>
        </w:rPr>
        <w:t>common/loadShader.cpp</w:t>
      </w:r>
      <w:r>
        <w:rPr>
          <w:rFonts w:ascii="Georgia" w:hAnsi="Georgia"/>
          <w:color w:val="666666"/>
          <w:sz w:val="21"/>
          <w:szCs w:val="21"/>
        </w:rPr>
        <w:t>。注意，和缓冲区一样，着色器不能直接访问：我们仅仅有一个编号（</w:t>
      </w:r>
      <w:r>
        <w:rPr>
          <w:rFonts w:ascii="Georgia" w:hAnsi="Georgia"/>
          <w:color w:val="666666"/>
          <w:sz w:val="21"/>
          <w:szCs w:val="21"/>
        </w:rPr>
        <w:t>ID</w:t>
      </w:r>
      <w:r>
        <w:rPr>
          <w:rFonts w:ascii="Georgia" w:hAnsi="Georgia"/>
          <w:color w:val="666666"/>
          <w:sz w:val="21"/>
          <w:szCs w:val="21"/>
        </w:rPr>
        <w:t>）。真正的实现隐藏在驱动程序中。</w:t>
      </w:r>
    </w:p>
    <w:p w:rsidR="001F0ADD" w:rsidRDefault="001F0ADD" w:rsidP="001F0ADD">
      <w:pPr>
        <w:pStyle w:val="HTML"/>
        <w:shd w:val="clear" w:color="auto" w:fill="23241F"/>
        <w:spacing w:before="240" w:after="240" w:line="315" w:lineRule="atLeast"/>
        <w:rPr>
          <w:color w:val="FFFFF1"/>
        </w:rPr>
      </w:pPr>
      <w:r>
        <w:rPr>
          <w:color w:val="FFFFF1"/>
        </w:rPr>
        <w:t xml:space="preserve">GLuint </w:t>
      </w:r>
      <w:proofErr w:type="gramStart"/>
      <w:r>
        <w:rPr>
          <w:color w:val="FFFFF1"/>
        </w:rPr>
        <w:t>LoadShaders(</w:t>
      </w:r>
      <w:proofErr w:type="gramEnd"/>
      <w:r>
        <w:rPr>
          <w:color w:val="FFFFF1"/>
        </w:rPr>
        <w:t>const char * vertex_file_path,const char * fragment_file_path){</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w:t>
      </w:r>
      <w:proofErr w:type="gramStart"/>
      <w:r>
        <w:rPr>
          <w:color w:val="FFFFF1"/>
        </w:rPr>
        <w:t>Create</w:t>
      </w:r>
      <w:proofErr w:type="gramEnd"/>
      <w:r>
        <w:rPr>
          <w:color w:val="FFFFF1"/>
        </w:rPr>
        <w:t xml:space="preserve"> the shaders</w:t>
      </w:r>
    </w:p>
    <w:p w:rsidR="001F0ADD" w:rsidRDefault="001F0ADD" w:rsidP="001F0ADD">
      <w:pPr>
        <w:pStyle w:val="HTML"/>
        <w:shd w:val="clear" w:color="auto" w:fill="23241F"/>
        <w:spacing w:before="240" w:after="240" w:line="315" w:lineRule="atLeast"/>
        <w:rPr>
          <w:color w:val="FFFFF1"/>
        </w:rPr>
      </w:pPr>
      <w:r>
        <w:rPr>
          <w:color w:val="FFFFF1"/>
        </w:rPr>
        <w:t xml:space="preserve">    GLuint VertexShaderID = </w:t>
      </w:r>
      <w:proofErr w:type="gramStart"/>
      <w:r>
        <w:rPr>
          <w:color w:val="FFFFF1"/>
        </w:rPr>
        <w:t>glCreateShader(</w:t>
      </w:r>
      <w:proofErr w:type="gramEnd"/>
      <w:r>
        <w:rPr>
          <w:color w:val="FFFFF1"/>
        </w:rPr>
        <w:t>GL_VERTEX_SHADER);</w:t>
      </w:r>
    </w:p>
    <w:p w:rsidR="001F0ADD" w:rsidRDefault="001F0ADD" w:rsidP="001F0ADD">
      <w:pPr>
        <w:pStyle w:val="HTML"/>
        <w:shd w:val="clear" w:color="auto" w:fill="23241F"/>
        <w:spacing w:before="240" w:after="240" w:line="315" w:lineRule="atLeast"/>
        <w:rPr>
          <w:color w:val="FFFFF1"/>
        </w:rPr>
      </w:pPr>
      <w:r>
        <w:rPr>
          <w:color w:val="FFFFF1"/>
        </w:rPr>
        <w:t xml:space="preserve">    GLuint FragmentShaderID = </w:t>
      </w:r>
      <w:proofErr w:type="gramStart"/>
      <w:r>
        <w:rPr>
          <w:color w:val="FFFFF1"/>
        </w:rPr>
        <w:t>glCreateShader(</w:t>
      </w:r>
      <w:proofErr w:type="gramEnd"/>
      <w:r>
        <w:rPr>
          <w:color w:val="FFFFF1"/>
        </w:rPr>
        <w:t>GL_FRAGMENT_SHADER);</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Read the Vertex Shader code from the file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std::string</w:t>
      </w:r>
      <w:proofErr w:type="gramEnd"/>
      <w:r>
        <w:rPr>
          <w:color w:val="FFFFF1"/>
        </w:rPr>
        <w:t xml:space="preserve"> VertexShaderCode;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std::ifstream</w:t>
      </w:r>
      <w:proofErr w:type="gramEnd"/>
      <w:r>
        <w:rPr>
          <w:color w:val="FFFFF1"/>
        </w:rPr>
        <w:t xml:space="preserve"> VertexShaderStream(vertex_file_path, std::ios::in);</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if(</w:t>
      </w:r>
      <w:proofErr w:type="gramEnd"/>
      <w:r>
        <w:rPr>
          <w:color w:val="FFFFF1"/>
        </w:rPr>
        <w:t>VertexShaderStream.is_open())</w:t>
      </w:r>
    </w:p>
    <w:p w:rsidR="001F0ADD" w:rsidRDefault="001F0ADD" w:rsidP="001F0ADD">
      <w:pPr>
        <w:pStyle w:val="HTML"/>
        <w:shd w:val="clear" w:color="auto" w:fill="23241F"/>
        <w:spacing w:before="240" w:after="240" w:line="315" w:lineRule="atLeast"/>
        <w:rPr>
          <w:color w:val="FFFFF1"/>
        </w:rPr>
      </w:pPr>
      <w:r>
        <w:rPr>
          <w:color w:val="FFFFF1"/>
        </w:rPr>
        <w:t xml:space="preserve">    {</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std::string</w:t>
      </w:r>
      <w:proofErr w:type="gramEnd"/>
      <w:r>
        <w:rPr>
          <w:color w:val="FFFFF1"/>
        </w:rPr>
        <w:t xml:space="preserve"> Line = "";</w:t>
      </w:r>
    </w:p>
    <w:p w:rsidR="001F0ADD" w:rsidRDefault="001F0ADD" w:rsidP="001F0ADD">
      <w:pPr>
        <w:pStyle w:val="HTML"/>
        <w:shd w:val="clear" w:color="auto" w:fill="23241F"/>
        <w:spacing w:before="240" w:after="240" w:line="315" w:lineRule="atLeast"/>
        <w:rPr>
          <w:color w:val="FFFFF1"/>
        </w:rPr>
      </w:pPr>
      <w:r>
        <w:rPr>
          <w:color w:val="FFFFF1"/>
        </w:rPr>
        <w:lastRenderedPageBreak/>
        <w:t xml:space="preserve">        </w:t>
      </w:r>
      <w:proofErr w:type="gramStart"/>
      <w:r>
        <w:rPr>
          <w:color w:val="FFFFF1"/>
        </w:rPr>
        <w:t>while(</w:t>
      </w:r>
      <w:proofErr w:type="gramEnd"/>
      <w:r>
        <w:rPr>
          <w:color w:val="FFFFF1"/>
        </w:rPr>
        <w:t>getline(VertexShaderStream, Line))</w:t>
      </w:r>
    </w:p>
    <w:p w:rsidR="001F0ADD" w:rsidRDefault="001F0ADD" w:rsidP="001F0ADD">
      <w:pPr>
        <w:pStyle w:val="HTML"/>
        <w:shd w:val="clear" w:color="auto" w:fill="23241F"/>
        <w:spacing w:before="240" w:after="240" w:line="315" w:lineRule="atLeast"/>
        <w:rPr>
          <w:color w:val="FFFFF1"/>
        </w:rPr>
      </w:pPr>
      <w:r>
        <w:rPr>
          <w:color w:val="FFFFF1"/>
        </w:rPr>
        <w:t xml:space="preserve">            VertexShaderCode += "n" + Line;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VertexShaderStream.close(</w:t>
      </w:r>
      <w:proofErr w:type="gramEnd"/>
      <w:r>
        <w:rPr>
          <w:color w:val="FFFFF1"/>
        </w:rPr>
        <w:t>);</w:t>
      </w:r>
    </w:p>
    <w:p w:rsidR="001F0ADD" w:rsidRDefault="001F0ADD" w:rsidP="001F0ADD">
      <w:pPr>
        <w:pStyle w:val="HTML"/>
        <w:shd w:val="clear" w:color="auto" w:fill="23241F"/>
        <w:spacing w:before="240" w:after="240" w:line="315" w:lineRule="atLeast"/>
        <w:rPr>
          <w:color w:val="FFFFF1"/>
        </w:rPr>
      </w:pPr>
      <w:r>
        <w:rPr>
          <w:color w:val="FFFFF1"/>
        </w:rPr>
        <w:t xml:space="preserve">    }</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Read the Fragment Shader code from the file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std::string</w:t>
      </w:r>
      <w:proofErr w:type="gramEnd"/>
      <w:r>
        <w:rPr>
          <w:color w:val="FFFFF1"/>
        </w:rPr>
        <w:t xml:space="preserve"> FragmentShaderCode;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std::ifstream</w:t>
      </w:r>
      <w:proofErr w:type="gramEnd"/>
      <w:r>
        <w:rPr>
          <w:color w:val="FFFFF1"/>
        </w:rPr>
        <w:t xml:space="preserve"> FragmentShaderStream(fragment_file_path, std::ios::in);</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if(</w:t>
      </w:r>
      <w:proofErr w:type="gramEnd"/>
      <w:r>
        <w:rPr>
          <w:color w:val="FFFFF1"/>
        </w:rPr>
        <w:t>FragmentShaderStream.is_open()){</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std::string</w:t>
      </w:r>
      <w:proofErr w:type="gramEnd"/>
      <w:r>
        <w:rPr>
          <w:color w:val="FFFFF1"/>
        </w:rPr>
        <w:t xml:space="preserve"> Line = "";</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while(</w:t>
      </w:r>
      <w:proofErr w:type="gramEnd"/>
      <w:r>
        <w:rPr>
          <w:color w:val="FFFFF1"/>
        </w:rPr>
        <w:t>getline(FragmentShaderStream, Line))</w:t>
      </w:r>
    </w:p>
    <w:p w:rsidR="001F0ADD" w:rsidRDefault="001F0ADD" w:rsidP="001F0ADD">
      <w:pPr>
        <w:pStyle w:val="HTML"/>
        <w:shd w:val="clear" w:color="auto" w:fill="23241F"/>
        <w:spacing w:before="240" w:after="240" w:line="315" w:lineRule="atLeast"/>
        <w:rPr>
          <w:color w:val="FFFFF1"/>
        </w:rPr>
      </w:pPr>
      <w:r>
        <w:rPr>
          <w:color w:val="FFFFF1"/>
        </w:rPr>
        <w:t xml:space="preserve">            FragmentShaderCode += "n" + Line;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FragmentShaderStream.close(</w:t>
      </w:r>
      <w:proofErr w:type="gramEnd"/>
      <w:r>
        <w:rPr>
          <w:color w:val="FFFFF1"/>
        </w:rPr>
        <w:t>);</w:t>
      </w:r>
    </w:p>
    <w:p w:rsidR="001F0ADD" w:rsidRDefault="001F0ADD" w:rsidP="001F0ADD">
      <w:pPr>
        <w:pStyle w:val="HTML"/>
        <w:shd w:val="clear" w:color="auto" w:fill="23241F"/>
        <w:spacing w:before="240" w:after="240" w:line="315" w:lineRule="atLeast"/>
        <w:rPr>
          <w:color w:val="FFFFF1"/>
        </w:rPr>
      </w:pPr>
      <w:r>
        <w:rPr>
          <w:color w:val="FFFFF1"/>
        </w:rPr>
        <w:t xml:space="preserve">    }</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GLint Result = GL_FALSE;</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int</w:t>
      </w:r>
      <w:proofErr w:type="gramEnd"/>
      <w:r>
        <w:rPr>
          <w:color w:val="FFFFF1"/>
        </w:rPr>
        <w:t xml:space="preserve"> InfoLogLength;</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Compile Vertex Shader</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printf(</w:t>
      </w:r>
      <w:proofErr w:type="gramEnd"/>
      <w:r>
        <w:rPr>
          <w:color w:val="FFFFF1"/>
        </w:rPr>
        <w:t>"Compiling shader : %sn", vertex_file_path);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char</w:t>
      </w:r>
      <w:proofErr w:type="gramEnd"/>
      <w:r>
        <w:rPr>
          <w:color w:val="FFFFF1"/>
        </w:rPr>
        <w:t xml:space="preserve"> const * VertexSourcePointer = VertexShaderCode.c_str();</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glShaderSource(</w:t>
      </w:r>
      <w:proofErr w:type="gramEnd"/>
      <w:r>
        <w:rPr>
          <w:color w:val="FFFFF1"/>
        </w:rPr>
        <w:t>VertexShaderID, 1, &amp;VertexSourcePointer , NULL);</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glCompileShader(</w:t>
      </w:r>
      <w:proofErr w:type="gramEnd"/>
      <w:r>
        <w:rPr>
          <w:color w:val="FFFFF1"/>
        </w:rPr>
        <w:t>VertexShaderID);</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Check Vertex Shader</w:t>
      </w:r>
    </w:p>
    <w:p w:rsidR="001F0ADD" w:rsidRDefault="001F0ADD" w:rsidP="001F0ADD">
      <w:pPr>
        <w:pStyle w:val="HTML"/>
        <w:shd w:val="clear" w:color="auto" w:fill="23241F"/>
        <w:spacing w:before="240" w:after="240" w:line="315" w:lineRule="atLeast"/>
        <w:rPr>
          <w:color w:val="FFFFF1"/>
        </w:rPr>
      </w:pPr>
      <w:r>
        <w:rPr>
          <w:color w:val="FFFFF1"/>
        </w:rPr>
        <w:lastRenderedPageBreak/>
        <w:t xml:space="preserve">    </w:t>
      </w:r>
      <w:proofErr w:type="gramStart"/>
      <w:r>
        <w:rPr>
          <w:color w:val="FFFFF1"/>
        </w:rPr>
        <w:t>glGetShaderiv(</w:t>
      </w:r>
      <w:proofErr w:type="gramEnd"/>
      <w:r>
        <w:rPr>
          <w:color w:val="FFFFF1"/>
        </w:rPr>
        <w:t>VertexShaderID, GL_COMPILE_STATUS, &amp;Result);</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glGetShaderiv(</w:t>
      </w:r>
      <w:proofErr w:type="gramEnd"/>
      <w:r>
        <w:rPr>
          <w:color w:val="FFFFF1"/>
        </w:rPr>
        <w:t>VertexShaderID, GL_INFO_LOG_LENGTH, &amp;InfoLogLength);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std::vector</w:t>
      </w:r>
      <w:proofErr w:type="gramEnd"/>
      <w:r>
        <w:rPr>
          <w:color w:val="FFFFF1"/>
        </w:rPr>
        <w:t xml:space="preserve"> VertexShaderErrorMessage(InfoLogLength);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glGetShaderInfoLog(</w:t>
      </w:r>
      <w:proofErr w:type="gramEnd"/>
      <w:r>
        <w:rPr>
          <w:color w:val="FFFFF1"/>
        </w:rPr>
        <w:t>VertexShaderID, InfoLogLength, NULL, &amp;VertexShaderErrorMessage[0]);</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fprintf(</w:t>
      </w:r>
      <w:proofErr w:type="gramEnd"/>
      <w:r>
        <w:rPr>
          <w:color w:val="FFFFF1"/>
        </w:rPr>
        <w:t>stdout, "%sn", &amp;VertexShaderErrorMessage[0]);</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Compile Fragment Shader</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printf(</w:t>
      </w:r>
      <w:proofErr w:type="gramEnd"/>
      <w:r>
        <w:rPr>
          <w:color w:val="FFFFF1"/>
        </w:rPr>
        <w:t>"Compiling shader : %sn", fragment_file_path);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char</w:t>
      </w:r>
      <w:proofErr w:type="gramEnd"/>
      <w:r>
        <w:rPr>
          <w:color w:val="FFFFF1"/>
        </w:rPr>
        <w:t xml:space="preserve"> const * FragmentSourcePointer = FragmentShaderCode.c_str();</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glShaderSource(</w:t>
      </w:r>
      <w:proofErr w:type="gramEnd"/>
      <w:r>
        <w:rPr>
          <w:color w:val="FFFFF1"/>
        </w:rPr>
        <w:t>FragmentShaderID, 1, &amp;FragmentSourcePointer , NULL);</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glCompileShader(</w:t>
      </w:r>
      <w:proofErr w:type="gramEnd"/>
      <w:r>
        <w:rPr>
          <w:color w:val="FFFFF1"/>
        </w:rPr>
        <w:t>FragmentShaderID);</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Check Fragment Shader</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glGetShaderiv(</w:t>
      </w:r>
      <w:proofErr w:type="gramEnd"/>
      <w:r>
        <w:rPr>
          <w:color w:val="FFFFF1"/>
        </w:rPr>
        <w:t>FragmentShaderID, GL_COMPILE_STATUS, &amp;Result);</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glGetShaderiv(</w:t>
      </w:r>
      <w:proofErr w:type="gramEnd"/>
      <w:r>
        <w:rPr>
          <w:color w:val="FFFFF1"/>
        </w:rPr>
        <w:t>FragmentShaderID, GL_INFO_LOG_LENGTH, &amp;InfoLogLength);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std::vector</w:t>
      </w:r>
      <w:proofErr w:type="gramEnd"/>
      <w:r>
        <w:rPr>
          <w:color w:val="FFFFF1"/>
        </w:rPr>
        <w:t xml:space="preserve"> FragmentShaderErrorMessage(InfoLogLength);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glGetShaderInfoLog(</w:t>
      </w:r>
      <w:proofErr w:type="gramEnd"/>
      <w:r>
        <w:rPr>
          <w:color w:val="FFFFF1"/>
        </w:rPr>
        <w:t>FragmentShaderID, InfoLogLength, NULL, &amp;FragmentShaderErrorMessage[0]);</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fprintf(</w:t>
      </w:r>
      <w:proofErr w:type="gramEnd"/>
      <w:r>
        <w:rPr>
          <w:color w:val="FFFFF1"/>
        </w:rPr>
        <w:t>stdout, "%sn", &amp;FragmentShaderErrorMessage[0]);</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Link the program</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fprintf(</w:t>
      </w:r>
      <w:proofErr w:type="gramEnd"/>
      <w:r>
        <w:rPr>
          <w:color w:val="FFFFF1"/>
        </w:rPr>
        <w:t>stdout, "Linking programn");</w:t>
      </w:r>
    </w:p>
    <w:p w:rsidR="001F0ADD" w:rsidRDefault="001F0ADD" w:rsidP="001F0ADD">
      <w:pPr>
        <w:pStyle w:val="HTML"/>
        <w:shd w:val="clear" w:color="auto" w:fill="23241F"/>
        <w:spacing w:before="240" w:after="240" w:line="315" w:lineRule="atLeast"/>
        <w:rPr>
          <w:color w:val="FFFFF1"/>
        </w:rPr>
      </w:pPr>
      <w:r>
        <w:rPr>
          <w:color w:val="FFFFF1"/>
        </w:rPr>
        <w:t xml:space="preserve">    GLuint ProgramID = </w:t>
      </w:r>
      <w:proofErr w:type="gramStart"/>
      <w:r>
        <w:rPr>
          <w:color w:val="FFFFF1"/>
        </w:rPr>
        <w:t>glCreateProgram(</w:t>
      </w:r>
      <w:proofErr w:type="gramEnd"/>
      <w:r>
        <w:rPr>
          <w:color w:val="FFFFF1"/>
        </w:rPr>
        <w:t>);</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glAttachShader(</w:t>
      </w:r>
      <w:proofErr w:type="gramEnd"/>
      <w:r>
        <w:rPr>
          <w:color w:val="FFFFF1"/>
        </w:rPr>
        <w:t>ProgramID, VertexShaderID);</w:t>
      </w:r>
    </w:p>
    <w:p w:rsidR="001F0ADD" w:rsidRDefault="001F0ADD" w:rsidP="001F0ADD">
      <w:pPr>
        <w:pStyle w:val="HTML"/>
        <w:shd w:val="clear" w:color="auto" w:fill="23241F"/>
        <w:spacing w:before="240" w:after="240" w:line="315" w:lineRule="atLeast"/>
        <w:rPr>
          <w:color w:val="FFFFF1"/>
        </w:rPr>
      </w:pPr>
      <w:r>
        <w:rPr>
          <w:color w:val="FFFFF1"/>
        </w:rPr>
        <w:lastRenderedPageBreak/>
        <w:t xml:space="preserve">    </w:t>
      </w:r>
      <w:proofErr w:type="gramStart"/>
      <w:r>
        <w:rPr>
          <w:color w:val="FFFFF1"/>
        </w:rPr>
        <w:t>glAttachShader(</w:t>
      </w:r>
      <w:proofErr w:type="gramEnd"/>
      <w:r>
        <w:rPr>
          <w:color w:val="FFFFF1"/>
        </w:rPr>
        <w:t>ProgramID, FragmentShaderID);</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glLinkProgram(</w:t>
      </w:r>
      <w:proofErr w:type="gramEnd"/>
      <w:r>
        <w:rPr>
          <w:color w:val="FFFFF1"/>
        </w:rPr>
        <w:t>ProgramID);</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 Check the program</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glGetProgramiv(</w:t>
      </w:r>
      <w:proofErr w:type="gramEnd"/>
      <w:r>
        <w:rPr>
          <w:color w:val="FFFFF1"/>
        </w:rPr>
        <w:t>ProgramID, GL_LINK_STATUS, &amp;Result);</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glGetProgramiv(</w:t>
      </w:r>
      <w:proofErr w:type="gramEnd"/>
      <w:r>
        <w:rPr>
          <w:color w:val="FFFFF1"/>
        </w:rPr>
        <w:t>ProgramID, GL_INFO_LOG_LENGTH, &amp;InfoLogLength);</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std::vector</w:t>
      </w:r>
      <w:proofErr w:type="gramEnd"/>
      <w:r>
        <w:rPr>
          <w:color w:val="FFFFF1"/>
        </w:rPr>
        <w:t xml:space="preserve"> ProgramErrorMessage( max(InfoLogLength, int(1)) );</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glGetProgramInfoLog(</w:t>
      </w:r>
      <w:proofErr w:type="gramEnd"/>
      <w:r>
        <w:rPr>
          <w:color w:val="FFFFF1"/>
        </w:rPr>
        <w:t>ProgramID, InfoLogLength, NULL, &amp;ProgramErrorMessage[0]);</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fprintf(</w:t>
      </w:r>
      <w:proofErr w:type="gramEnd"/>
      <w:r>
        <w:rPr>
          <w:color w:val="FFFFF1"/>
        </w:rPr>
        <w:t>stdout, "%sn", &amp;ProgramErrorMessage[0]);</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glDeleteShader(</w:t>
      </w:r>
      <w:proofErr w:type="gramEnd"/>
      <w:r>
        <w:rPr>
          <w:color w:val="FFFFF1"/>
        </w:rPr>
        <w:t>VertexShaderID);</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glDeleteShader(</w:t>
      </w:r>
      <w:proofErr w:type="gramEnd"/>
      <w:r>
        <w:rPr>
          <w:color w:val="FFFFF1"/>
        </w:rPr>
        <w:t>FragmentShaderID);</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return</w:t>
      </w:r>
      <w:proofErr w:type="gramEnd"/>
      <w:r>
        <w:rPr>
          <w:color w:val="FFFFF1"/>
        </w:rPr>
        <w:t xml:space="preserve"> ProgramID;</w:t>
      </w:r>
    </w:p>
    <w:p w:rsidR="001F0ADD" w:rsidRDefault="001F0ADD" w:rsidP="001F0ADD">
      <w:pPr>
        <w:pStyle w:val="HTML"/>
        <w:shd w:val="clear" w:color="auto" w:fill="23241F"/>
        <w:spacing w:before="240" w:after="240" w:line="315" w:lineRule="atLeast"/>
        <w:rPr>
          <w:color w:val="FFFFF1"/>
        </w:rPr>
      </w:pPr>
      <w:r>
        <w:rPr>
          <w:color w:val="FFFFF1"/>
        </w:rPr>
        <w:t>}</w:t>
      </w:r>
    </w:p>
    <w:p w:rsidR="001F0ADD" w:rsidRDefault="001F0ADD" w:rsidP="001F0ADD">
      <w:pPr>
        <w:pStyle w:val="4"/>
        <w:shd w:val="clear" w:color="auto" w:fill="FFFFFF"/>
        <w:spacing w:line="315" w:lineRule="atLeast"/>
        <w:rPr>
          <w:rFonts w:ascii="Georgia" w:hAnsi="Georgia"/>
          <w:color w:val="666666"/>
          <w:sz w:val="21"/>
          <w:szCs w:val="21"/>
        </w:rPr>
      </w:pPr>
      <w:bookmarkStart w:id="1" w:name="%E6%88%91%E4%BB%AC%E7%9A%84%E9%A1%B6%E7%"/>
      <w:bookmarkEnd w:id="1"/>
      <w:r>
        <w:rPr>
          <w:rFonts w:ascii="Georgia" w:hAnsi="Georgia"/>
          <w:color w:val="666666"/>
          <w:sz w:val="21"/>
          <w:szCs w:val="21"/>
        </w:rPr>
        <w:t>我们的顶点着色器</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我们先写顶点着色器。</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第一行告诉编译器我们将用</w:t>
      </w:r>
      <w:r>
        <w:rPr>
          <w:rFonts w:ascii="Georgia" w:hAnsi="Georgia"/>
          <w:color w:val="666666"/>
          <w:sz w:val="21"/>
          <w:szCs w:val="21"/>
        </w:rPr>
        <w:t>OpenGL 3</w:t>
      </w:r>
      <w:r>
        <w:rPr>
          <w:rFonts w:ascii="Georgia" w:hAnsi="Georgia"/>
          <w:color w:val="666666"/>
          <w:sz w:val="21"/>
          <w:szCs w:val="21"/>
        </w:rPr>
        <w:t>的语法。</w:t>
      </w:r>
    </w:p>
    <w:p w:rsidR="001F0ADD" w:rsidRDefault="001F0ADD" w:rsidP="001F0ADD">
      <w:pPr>
        <w:pStyle w:val="HTML"/>
        <w:shd w:val="clear" w:color="auto" w:fill="23241F"/>
        <w:spacing w:before="240" w:after="240" w:line="315" w:lineRule="atLeast"/>
        <w:rPr>
          <w:color w:val="FFFFF1"/>
        </w:rPr>
      </w:pPr>
      <w:r>
        <w:rPr>
          <w:color w:val="FFFFF1"/>
        </w:rPr>
        <w:t>#version 330 core</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第二行声明输入数据：</w:t>
      </w:r>
    </w:p>
    <w:p w:rsidR="001F0ADD" w:rsidRDefault="001F0ADD" w:rsidP="001F0ADD">
      <w:pPr>
        <w:pStyle w:val="HTML"/>
        <w:shd w:val="clear" w:color="auto" w:fill="23241F"/>
        <w:spacing w:before="240" w:after="240" w:line="315" w:lineRule="atLeast"/>
        <w:rPr>
          <w:color w:val="FFFFF1"/>
        </w:rPr>
      </w:pPr>
      <w:proofErr w:type="gramStart"/>
      <w:r>
        <w:rPr>
          <w:color w:val="FFFFF1"/>
        </w:rPr>
        <w:t>layout(</w:t>
      </w:r>
      <w:proofErr w:type="gramEnd"/>
      <w:r>
        <w:rPr>
          <w:color w:val="FFFFF1"/>
        </w:rPr>
        <w:t>location = 0) in vec3 vertexPosition_modelspace;</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具体解释一下这一行：</w:t>
      </w:r>
      <w:r>
        <w:rPr>
          <w:rFonts w:ascii="Georgia" w:hAnsi="Georgia"/>
          <w:color w:val="666666"/>
          <w:sz w:val="21"/>
          <w:szCs w:val="21"/>
        </w:rPr>
        <w:br/>
      </w:r>
      <w:r>
        <w:rPr>
          <w:rFonts w:ascii="Georgia" w:hAnsi="Georgia"/>
          <w:color w:val="666666"/>
          <w:sz w:val="21"/>
          <w:szCs w:val="21"/>
        </w:rPr>
        <w:br/>
        <w:t>“vec3”</w:t>
      </w:r>
      <w:r>
        <w:rPr>
          <w:rFonts w:ascii="Georgia" w:hAnsi="Georgia"/>
          <w:color w:val="666666"/>
          <w:sz w:val="21"/>
          <w:szCs w:val="21"/>
        </w:rPr>
        <w:t>在</w:t>
      </w:r>
      <w:r>
        <w:rPr>
          <w:rFonts w:ascii="Georgia" w:hAnsi="Georgia"/>
          <w:color w:val="666666"/>
          <w:sz w:val="21"/>
          <w:szCs w:val="21"/>
        </w:rPr>
        <w:t>GLSL</w:t>
      </w:r>
      <w:r>
        <w:rPr>
          <w:rFonts w:ascii="Georgia" w:hAnsi="Georgia"/>
          <w:color w:val="666666"/>
          <w:sz w:val="21"/>
          <w:szCs w:val="21"/>
        </w:rPr>
        <w:t>中是一个三维向量。类似于（但不相同）以前我们用来声明三角形的</w:t>
      </w:r>
      <w:r>
        <w:rPr>
          <w:rFonts w:ascii="Georgia" w:hAnsi="Georgia"/>
          <w:color w:val="666666"/>
          <w:sz w:val="21"/>
          <w:szCs w:val="21"/>
        </w:rPr>
        <w:t>glm::vec3</w:t>
      </w:r>
      <w:r>
        <w:rPr>
          <w:rFonts w:ascii="Georgia" w:hAnsi="Georgia"/>
          <w:color w:val="666666"/>
          <w:sz w:val="21"/>
          <w:szCs w:val="21"/>
        </w:rPr>
        <w:t>。最重要的是，如果我们在</w:t>
      </w:r>
      <w:r>
        <w:rPr>
          <w:rFonts w:ascii="Georgia" w:hAnsi="Georgia"/>
          <w:color w:val="666666"/>
          <w:sz w:val="21"/>
          <w:szCs w:val="21"/>
        </w:rPr>
        <w:t>C++</w:t>
      </w:r>
      <w:r>
        <w:rPr>
          <w:rFonts w:ascii="Georgia" w:hAnsi="Georgia"/>
          <w:color w:val="666666"/>
          <w:sz w:val="21"/>
          <w:szCs w:val="21"/>
        </w:rPr>
        <w:t>中使用三维向量，那么在</w:t>
      </w:r>
      <w:r>
        <w:rPr>
          <w:rFonts w:ascii="Georgia" w:hAnsi="Georgia"/>
          <w:color w:val="666666"/>
          <w:sz w:val="21"/>
          <w:szCs w:val="21"/>
        </w:rPr>
        <w:t>GLSL</w:t>
      </w:r>
      <w:r>
        <w:rPr>
          <w:rFonts w:ascii="Georgia" w:hAnsi="Georgia"/>
          <w:color w:val="666666"/>
          <w:sz w:val="21"/>
          <w:szCs w:val="21"/>
        </w:rPr>
        <w:t>中也使用三维向量。</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lastRenderedPageBreak/>
        <w:t>“layout(location = 0)”</w:t>
      </w:r>
      <w:r>
        <w:rPr>
          <w:rFonts w:ascii="Georgia" w:hAnsi="Georgia"/>
          <w:color w:val="666666"/>
          <w:sz w:val="21"/>
          <w:szCs w:val="21"/>
        </w:rPr>
        <w:t>指我们用来赋给</w:t>
      </w:r>
      <w:r>
        <w:rPr>
          <w:rFonts w:ascii="Georgia" w:hAnsi="Georgia"/>
          <w:color w:val="666666"/>
          <w:sz w:val="21"/>
          <w:szCs w:val="21"/>
        </w:rPr>
        <w:t>vertexPosition_modelspace</w:t>
      </w:r>
      <w:r>
        <w:rPr>
          <w:rFonts w:ascii="Georgia" w:hAnsi="Georgia"/>
          <w:color w:val="666666"/>
          <w:sz w:val="21"/>
          <w:szCs w:val="21"/>
        </w:rPr>
        <w:t>这个属性的缓冲区。每个顶点能有多种属性：位置，一种或多种颜色，一个或多个纹理坐标，等等。</w:t>
      </w:r>
      <w:r>
        <w:rPr>
          <w:rFonts w:ascii="Georgia" w:hAnsi="Georgia"/>
          <w:color w:val="666666"/>
          <w:sz w:val="21"/>
          <w:szCs w:val="21"/>
        </w:rPr>
        <w:t>OpenGL</w:t>
      </w:r>
      <w:r>
        <w:rPr>
          <w:rFonts w:ascii="Georgia" w:hAnsi="Georgia"/>
          <w:color w:val="666666"/>
          <w:sz w:val="21"/>
          <w:szCs w:val="21"/>
        </w:rPr>
        <w:t>不知道什么是颜色：它只是看到一个</w:t>
      </w:r>
      <w:r>
        <w:rPr>
          <w:rFonts w:ascii="Georgia" w:hAnsi="Georgia"/>
          <w:color w:val="666666"/>
          <w:sz w:val="21"/>
          <w:szCs w:val="21"/>
        </w:rPr>
        <w:t>vec3</w:t>
      </w:r>
      <w:r>
        <w:rPr>
          <w:rFonts w:ascii="Georgia" w:hAnsi="Georgia"/>
          <w:color w:val="666666"/>
          <w:sz w:val="21"/>
          <w:szCs w:val="21"/>
        </w:rPr>
        <w:t>。因此我们必须告诉它，哪个缓冲对应哪个输入。通过将</w:t>
      </w:r>
      <w:r>
        <w:rPr>
          <w:rFonts w:ascii="Georgia" w:hAnsi="Georgia"/>
          <w:color w:val="666666"/>
          <w:sz w:val="21"/>
          <w:szCs w:val="21"/>
        </w:rPr>
        <w:t>glvertexAttribPointer</w:t>
      </w:r>
      <w:r>
        <w:rPr>
          <w:rFonts w:ascii="Georgia" w:hAnsi="Georgia"/>
          <w:color w:val="666666"/>
          <w:sz w:val="21"/>
          <w:szCs w:val="21"/>
        </w:rPr>
        <w:t>函数的第一个参数值赋给</w:t>
      </w:r>
      <w:r>
        <w:rPr>
          <w:rFonts w:ascii="Georgia" w:hAnsi="Georgia"/>
          <w:color w:val="666666"/>
          <w:sz w:val="21"/>
          <w:szCs w:val="21"/>
        </w:rPr>
        <w:t>layout</w:t>
      </w:r>
      <w:r>
        <w:rPr>
          <w:rFonts w:ascii="Georgia" w:hAnsi="Georgia"/>
          <w:color w:val="666666"/>
          <w:sz w:val="21"/>
          <w:szCs w:val="21"/>
        </w:rPr>
        <w:t>，我们就完成了这一点。参数值</w:t>
      </w:r>
      <w:r>
        <w:rPr>
          <w:rFonts w:ascii="Georgia" w:hAnsi="Georgia"/>
          <w:color w:val="666666"/>
          <w:sz w:val="21"/>
          <w:szCs w:val="21"/>
        </w:rPr>
        <w:t>“0”</w:t>
      </w:r>
      <w:r>
        <w:rPr>
          <w:rFonts w:ascii="Georgia" w:hAnsi="Georgia"/>
          <w:color w:val="666666"/>
          <w:sz w:val="21"/>
          <w:szCs w:val="21"/>
        </w:rPr>
        <w:t>并不重要，它可以是</w:t>
      </w:r>
      <w:r>
        <w:rPr>
          <w:rFonts w:ascii="Georgia" w:hAnsi="Georgia"/>
          <w:color w:val="666666"/>
          <w:sz w:val="21"/>
          <w:szCs w:val="21"/>
        </w:rPr>
        <w:t>12</w:t>
      </w:r>
      <w:r>
        <w:rPr>
          <w:rFonts w:ascii="Georgia" w:hAnsi="Georgia"/>
          <w:color w:val="666666"/>
          <w:sz w:val="21"/>
          <w:szCs w:val="21"/>
        </w:rPr>
        <w:t>（但是不大于</w:t>
      </w:r>
      <w:r>
        <w:rPr>
          <w:rFonts w:ascii="Georgia" w:hAnsi="Georgia"/>
          <w:color w:val="666666"/>
          <w:sz w:val="21"/>
          <w:szCs w:val="21"/>
        </w:rPr>
        <w:t>glGetIntegerv(GL_MAX_VERTEX_ATTRIBS, &amp;v)</w:t>
      </w:r>
      <w:r>
        <w:rPr>
          <w:rFonts w:ascii="Georgia" w:hAnsi="Georgia"/>
          <w:color w:val="666666"/>
          <w:sz w:val="21"/>
          <w:szCs w:val="21"/>
        </w:rPr>
        <w:t>）；重要的是两边参数值保持一致。</w:t>
      </w:r>
      <w:r>
        <w:rPr>
          <w:rFonts w:ascii="Georgia" w:hAnsi="Georgia"/>
          <w:color w:val="666666"/>
          <w:sz w:val="21"/>
          <w:szCs w:val="21"/>
        </w:rPr>
        <w:br/>
      </w:r>
      <w:r>
        <w:rPr>
          <w:rFonts w:ascii="Georgia" w:hAnsi="Georgia"/>
          <w:color w:val="666666"/>
          <w:sz w:val="21"/>
          <w:szCs w:val="21"/>
        </w:rPr>
        <w:br/>
        <w:t>“vertexPosition_modelspace”</w:t>
      </w:r>
      <w:r>
        <w:rPr>
          <w:rFonts w:ascii="Georgia" w:hAnsi="Georgia"/>
          <w:color w:val="666666"/>
          <w:sz w:val="21"/>
          <w:szCs w:val="21"/>
        </w:rPr>
        <w:t>这个</w:t>
      </w:r>
      <w:proofErr w:type="gramStart"/>
      <w:r>
        <w:rPr>
          <w:rFonts w:ascii="Georgia" w:hAnsi="Georgia"/>
          <w:color w:val="666666"/>
          <w:sz w:val="21"/>
          <w:szCs w:val="21"/>
        </w:rPr>
        <w:t>变量名你可以</w:t>
      </w:r>
      <w:proofErr w:type="gramEnd"/>
      <w:r>
        <w:rPr>
          <w:rFonts w:ascii="Georgia" w:hAnsi="Georgia"/>
          <w:color w:val="666666"/>
          <w:sz w:val="21"/>
          <w:szCs w:val="21"/>
        </w:rPr>
        <w:t>任取，它将包含每个顶点着色器运行所需的顶点位置值。</w:t>
      </w:r>
      <w:r>
        <w:rPr>
          <w:rFonts w:ascii="Georgia" w:hAnsi="Georgia"/>
          <w:color w:val="666666"/>
          <w:sz w:val="21"/>
          <w:szCs w:val="21"/>
        </w:rPr>
        <w:br/>
      </w:r>
      <w:r>
        <w:rPr>
          <w:rFonts w:ascii="Georgia" w:hAnsi="Georgia"/>
          <w:color w:val="666666"/>
          <w:sz w:val="21"/>
          <w:szCs w:val="21"/>
        </w:rPr>
        <w:br/>
        <w:t>“in”</w:t>
      </w:r>
      <w:r>
        <w:rPr>
          <w:rFonts w:ascii="Georgia" w:hAnsi="Georgia"/>
          <w:color w:val="666666"/>
          <w:sz w:val="21"/>
          <w:szCs w:val="21"/>
        </w:rPr>
        <w:t>的意思是这是一些输入数据。不久我们将会看到</w:t>
      </w:r>
      <w:r>
        <w:rPr>
          <w:rFonts w:ascii="Georgia" w:hAnsi="Georgia"/>
          <w:color w:val="666666"/>
          <w:sz w:val="21"/>
          <w:szCs w:val="21"/>
        </w:rPr>
        <w:t>“out”</w:t>
      </w:r>
      <w:r>
        <w:rPr>
          <w:rFonts w:ascii="Georgia" w:hAnsi="Georgia"/>
          <w:color w:val="666666"/>
          <w:sz w:val="21"/>
          <w:szCs w:val="21"/>
        </w:rPr>
        <w:t>关键词。</w:t>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每个顶点都会调用</w:t>
      </w:r>
      <w:r>
        <w:rPr>
          <w:rFonts w:ascii="Georgia" w:hAnsi="Georgia"/>
          <w:color w:val="666666"/>
          <w:sz w:val="21"/>
          <w:szCs w:val="21"/>
        </w:rPr>
        <w:t>main</w:t>
      </w:r>
      <w:r>
        <w:rPr>
          <w:rFonts w:ascii="Georgia" w:hAnsi="Georgia"/>
          <w:color w:val="666666"/>
          <w:sz w:val="21"/>
          <w:szCs w:val="21"/>
        </w:rPr>
        <w:t>函数（和</w:t>
      </w:r>
      <w:r>
        <w:rPr>
          <w:rFonts w:ascii="Georgia" w:hAnsi="Georgia"/>
          <w:color w:val="666666"/>
          <w:sz w:val="21"/>
          <w:szCs w:val="21"/>
        </w:rPr>
        <w:t>C</w:t>
      </w:r>
      <w:r>
        <w:rPr>
          <w:rFonts w:ascii="Georgia" w:hAnsi="Georgia"/>
          <w:color w:val="666666"/>
          <w:sz w:val="21"/>
          <w:szCs w:val="21"/>
        </w:rPr>
        <w:t>语言一样）：</w:t>
      </w:r>
    </w:p>
    <w:p w:rsidR="001F0ADD" w:rsidRDefault="001F0ADD" w:rsidP="001F0ADD">
      <w:pPr>
        <w:pStyle w:val="HTML"/>
        <w:shd w:val="clear" w:color="auto" w:fill="23241F"/>
        <w:spacing w:before="240" w:after="240" w:line="315" w:lineRule="atLeast"/>
        <w:rPr>
          <w:color w:val="FFFFF1"/>
        </w:rPr>
      </w:pPr>
      <w:proofErr w:type="gramStart"/>
      <w:r>
        <w:rPr>
          <w:color w:val="FFFFF1"/>
        </w:rPr>
        <w:t>void</w:t>
      </w:r>
      <w:proofErr w:type="gramEnd"/>
      <w:r>
        <w:rPr>
          <w:color w:val="FFFFF1"/>
        </w:rPr>
        <w:t xml:space="preserve"> main(){</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我们的</w:t>
      </w:r>
      <w:r>
        <w:rPr>
          <w:rFonts w:ascii="Georgia" w:hAnsi="Georgia"/>
          <w:color w:val="666666"/>
          <w:sz w:val="21"/>
          <w:szCs w:val="21"/>
        </w:rPr>
        <w:t>main</w:t>
      </w:r>
      <w:r>
        <w:rPr>
          <w:rFonts w:ascii="Georgia" w:hAnsi="Georgia"/>
          <w:color w:val="666666"/>
          <w:sz w:val="21"/>
          <w:szCs w:val="21"/>
        </w:rPr>
        <w:t>函数只是将顶点的位置设为缓冲区里的值，无论这值是多少。因此如果我们给出位置（</w:t>
      </w:r>
      <w:r>
        <w:rPr>
          <w:rFonts w:ascii="Georgia" w:hAnsi="Georgia"/>
          <w:color w:val="666666"/>
          <w:sz w:val="21"/>
          <w:szCs w:val="21"/>
        </w:rPr>
        <w:t>1,1</w:t>
      </w:r>
      <w:r>
        <w:rPr>
          <w:rFonts w:ascii="Georgia" w:hAnsi="Georgia"/>
          <w:color w:val="666666"/>
          <w:sz w:val="21"/>
          <w:szCs w:val="21"/>
        </w:rPr>
        <w:t>），那么三角形将有一个顶点在屏幕的右上角。</w:t>
      </w:r>
      <w:r>
        <w:rPr>
          <w:rFonts w:ascii="Georgia" w:hAnsi="Georgia"/>
          <w:color w:val="666666"/>
          <w:sz w:val="21"/>
          <w:szCs w:val="21"/>
        </w:rPr>
        <w:t xml:space="preserve"> </w:t>
      </w:r>
      <w:r>
        <w:rPr>
          <w:rFonts w:ascii="Georgia" w:hAnsi="Georgia"/>
          <w:color w:val="666666"/>
          <w:sz w:val="21"/>
          <w:szCs w:val="21"/>
        </w:rPr>
        <w:t>在下一课中我们将看到，怎样对输入位置做一些更有趣的计算。</w:t>
      </w:r>
    </w:p>
    <w:p w:rsidR="001F0ADD" w:rsidRDefault="001F0ADD" w:rsidP="001F0ADD">
      <w:pPr>
        <w:pStyle w:val="HTML"/>
        <w:shd w:val="clear" w:color="auto" w:fill="23241F"/>
        <w:spacing w:before="240" w:after="240" w:line="315" w:lineRule="atLeast"/>
        <w:rPr>
          <w:color w:val="FFFFF1"/>
        </w:rPr>
      </w:pPr>
      <w:r>
        <w:rPr>
          <w:color w:val="FFFFF1"/>
        </w:rPr>
        <w:t xml:space="preserve">    gl_Position.xyz = vertexPosition_modelspace;</w:t>
      </w:r>
    </w:p>
    <w:p w:rsidR="001F0ADD" w:rsidRDefault="001F0ADD" w:rsidP="001F0ADD">
      <w:pPr>
        <w:pStyle w:val="HTML"/>
        <w:shd w:val="clear" w:color="auto" w:fill="23241F"/>
        <w:spacing w:before="240" w:after="240" w:line="315" w:lineRule="atLeast"/>
        <w:rPr>
          <w:color w:val="FFFFF1"/>
        </w:rPr>
      </w:pPr>
      <w:r>
        <w:rPr>
          <w:color w:val="FFFFF1"/>
        </w:rPr>
        <w:t xml:space="preserve">    gl_Position.w = 1.0;</w:t>
      </w:r>
    </w:p>
    <w:p w:rsidR="001F0ADD" w:rsidRDefault="001F0ADD" w:rsidP="001F0ADD">
      <w:pPr>
        <w:pStyle w:val="HTML"/>
        <w:shd w:val="clear" w:color="auto" w:fill="23241F"/>
        <w:spacing w:before="240" w:after="240" w:line="315" w:lineRule="atLeast"/>
        <w:rPr>
          <w:color w:val="FFFFF1"/>
        </w:rPr>
      </w:pPr>
      <w:r>
        <w:rPr>
          <w:color w:val="FFFFF1"/>
        </w:rPr>
        <w:t>}</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gl_Position</w:t>
      </w:r>
      <w:r>
        <w:rPr>
          <w:rFonts w:ascii="Georgia" w:hAnsi="Georgia"/>
          <w:color w:val="666666"/>
          <w:sz w:val="21"/>
          <w:szCs w:val="21"/>
        </w:rPr>
        <w:t>是为数不多的内置变量之一：你必须赋一个值给它。其他操作都是可选的，我们将在第四课中看到</w:t>
      </w:r>
      <w:r>
        <w:rPr>
          <w:rFonts w:ascii="Georgia" w:hAnsi="Georgia"/>
          <w:color w:val="666666"/>
          <w:sz w:val="21"/>
          <w:szCs w:val="21"/>
        </w:rPr>
        <w:t>“</w:t>
      </w:r>
      <w:r>
        <w:rPr>
          <w:rFonts w:ascii="Georgia" w:hAnsi="Georgia"/>
          <w:color w:val="666666"/>
          <w:sz w:val="21"/>
          <w:szCs w:val="21"/>
        </w:rPr>
        <w:t>其他操作</w:t>
      </w:r>
      <w:r>
        <w:rPr>
          <w:rFonts w:ascii="Georgia" w:hAnsi="Georgia"/>
          <w:color w:val="666666"/>
          <w:sz w:val="21"/>
          <w:szCs w:val="21"/>
        </w:rPr>
        <w:t>”</w:t>
      </w:r>
      <w:r>
        <w:rPr>
          <w:rFonts w:ascii="Georgia" w:hAnsi="Georgia"/>
          <w:color w:val="666666"/>
          <w:sz w:val="21"/>
          <w:szCs w:val="21"/>
        </w:rPr>
        <w:t>指的是什么。</w:t>
      </w:r>
    </w:p>
    <w:p w:rsidR="001F0ADD" w:rsidRDefault="001F0ADD" w:rsidP="001F0ADD">
      <w:pPr>
        <w:pStyle w:val="4"/>
        <w:shd w:val="clear" w:color="auto" w:fill="FFFFFF"/>
        <w:spacing w:line="315" w:lineRule="atLeast"/>
        <w:rPr>
          <w:rFonts w:ascii="Georgia" w:hAnsi="Georgia"/>
          <w:color w:val="666666"/>
          <w:sz w:val="21"/>
          <w:szCs w:val="21"/>
        </w:rPr>
      </w:pPr>
      <w:bookmarkStart w:id="2" w:name="%E6%88%91%E4%BB%AC%E7%9A%84%E7%89%87%E6%"/>
      <w:bookmarkEnd w:id="2"/>
      <w:r>
        <w:rPr>
          <w:rFonts w:ascii="Georgia" w:hAnsi="Georgia"/>
          <w:color w:val="666666"/>
          <w:sz w:val="21"/>
          <w:szCs w:val="21"/>
        </w:rPr>
        <w:t>我们的片断着色器</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作为我们的第一个片断着色器，我们只做一个简单的事：设置每个片断的颜色为红色。（记住，每像素有</w:t>
      </w:r>
      <w:r>
        <w:rPr>
          <w:rFonts w:ascii="Georgia" w:hAnsi="Georgia"/>
          <w:color w:val="666666"/>
          <w:sz w:val="21"/>
          <w:szCs w:val="21"/>
        </w:rPr>
        <w:t>4</w:t>
      </w:r>
      <w:r>
        <w:rPr>
          <w:rFonts w:ascii="Georgia" w:hAnsi="Georgia"/>
          <w:color w:val="666666"/>
          <w:sz w:val="21"/>
          <w:szCs w:val="21"/>
        </w:rPr>
        <w:t>个片断，因为我们用的是</w:t>
      </w:r>
      <w:proofErr w:type="gramStart"/>
      <w:r>
        <w:rPr>
          <w:rFonts w:ascii="Georgia" w:hAnsi="Georgia"/>
          <w:color w:val="666666"/>
          <w:sz w:val="21"/>
          <w:szCs w:val="21"/>
        </w:rPr>
        <w:t>4</w:t>
      </w:r>
      <w:r>
        <w:rPr>
          <w:rFonts w:ascii="Georgia" w:hAnsi="Georgia"/>
          <w:color w:val="666666"/>
          <w:sz w:val="21"/>
          <w:szCs w:val="21"/>
        </w:rPr>
        <w:t>倍反</w:t>
      </w:r>
      <w:proofErr w:type="gramEnd"/>
      <w:r>
        <w:rPr>
          <w:rFonts w:ascii="Georgia" w:hAnsi="Georgia"/>
          <w:color w:val="666666"/>
          <w:sz w:val="21"/>
          <w:szCs w:val="21"/>
        </w:rPr>
        <w:t>走样）</w:t>
      </w:r>
    </w:p>
    <w:p w:rsidR="001F0ADD" w:rsidRDefault="001F0ADD" w:rsidP="001F0ADD">
      <w:pPr>
        <w:pStyle w:val="HTML"/>
        <w:shd w:val="clear" w:color="auto" w:fill="23241F"/>
        <w:spacing w:before="240" w:after="240" w:line="315" w:lineRule="atLeast"/>
        <w:rPr>
          <w:color w:val="FFFFF1"/>
        </w:rPr>
      </w:pPr>
      <w:proofErr w:type="gramStart"/>
      <w:r>
        <w:rPr>
          <w:color w:val="FFFFF1"/>
        </w:rPr>
        <w:t>out</w:t>
      </w:r>
      <w:proofErr w:type="gramEnd"/>
      <w:r>
        <w:rPr>
          <w:color w:val="FFFFF1"/>
        </w:rPr>
        <w:t xml:space="preserve"> vec3 color;</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proofErr w:type="gramStart"/>
      <w:r>
        <w:rPr>
          <w:color w:val="FFFFF1"/>
        </w:rPr>
        <w:t>void</w:t>
      </w:r>
      <w:proofErr w:type="gramEnd"/>
      <w:r>
        <w:rPr>
          <w:color w:val="FFFFF1"/>
        </w:rPr>
        <w:t xml:space="preserve"> main(){</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color</w:t>
      </w:r>
      <w:proofErr w:type="gramEnd"/>
      <w:r>
        <w:rPr>
          <w:color w:val="FFFFF1"/>
        </w:rPr>
        <w:t xml:space="preserve"> = vec3(1,0,0);</w:t>
      </w:r>
    </w:p>
    <w:p w:rsidR="001F0ADD" w:rsidRDefault="001F0ADD" w:rsidP="001F0ADD">
      <w:pPr>
        <w:pStyle w:val="HTML"/>
        <w:shd w:val="clear" w:color="auto" w:fill="23241F"/>
        <w:spacing w:before="240" w:after="240" w:line="315" w:lineRule="atLeast"/>
        <w:rPr>
          <w:color w:val="FFFFF1"/>
        </w:rPr>
      </w:pPr>
      <w:r>
        <w:rPr>
          <w:color w:val="FFFFF1"/>
        </w:rPr>
        <w:t>}</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vec3(1,0,0)</w:t>
      </w:r>
      <w:r>
        <w:rPr>
          <w:rFonts w:ascii="Georgia" w:hAnsi="Georgia"/>
          <w:color w:val="666666"/>
          <w:sz w:val="21"/>
          <w:szCs w:val="21"/>
        </w:rPr>
        <w:t>代表红色。因为在计算机屏幕上，颜色由红，绿，</w:t>
      </w:r>
      <w:proofErr w:type="gramStart"/>
      <w:r>
        <w:rPr>
          <w:rFonts w:ascii="Georgia" w:hAnsi="Georgia"/>
          <w:color w:val="666666"/>
          <w:sz w:val="21"/>
          <w:szCs w:val="21"/>
        </w:rPr>
        <w:t>蓝这个</w:t>
      </w:r>
      <w:proofErr w:type="gramEnd"/>
      <w:r>
        <w:rPr>
          <w:rFonts w:ascii="Georgia" w:hAnsi="Georgia"/>
          <w:color w:val="666666"/>
          <w:sz w:val="21"/>
          <w:szCs w:val="21"/>
        </w:rPr>
        <w:t>顺序三元组表示。因此（</w:t>
      </w:r>
      <w:r>
        <w:rPr>
          <w:rFonts w:ascii="Georgia" w:hAnsi="Georgia"/>
          <w:color w:val="666666"/>
          <w:sz w:val="21"/>
          <w:szCs w:val="21"/>
        </w:rPr>
        <w:t>1,0,0</w:t>
      </w:r>
      <w:r>
        <w:rPr>
          <w:rFonts w:ascii="Georgia" w:hAnsi="Georgia"/>
          <w:color w:val="666666"/>
          <w:sz w:val="21"/>
          <w:szCs w:val="21"/>
        </w:rPr>
        <w:t>）意思是全红，没有绿色，也没有蓝色。</w:t>
      </w:r>
    </w:p>
    <w:p w:rsidR="001F0ADD" w:rsidRDefault="001F0ADD" w:rsidP="001F0ADD">
      <w:pPr>
        <w:pStyle w:val="2"/>
        <w:shd w:val="clear" w:color="auto" w:fill="FFFFFF"/>
        <w:rPr>
          <w:rFonts w:ascii="Georgia" w:hAnsi="Georgia"/>
          <w:color w:val="666666"/>
          <w:sz w:val="31"/>
          <w:szCs w:val="31"/>
        </w:rPr>
      </w:pPr>
      <w:r>
        <w:rPr>
          <w:rFonts w:ascii="Georgia" w:hAnsi="Georgia"/>
          <w:color w:val="666666"/>
          <w:sz w:val="31"/>
          <w:szCs w:val="31"/>
        </w:rPr>
        <w:lastRenderedPageBreak/>
        <w:t>把它们组合起来</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w:t>
      </w:r>
      <w:r>
        <w:rPr>
          <w:rFonts w:ascii="Georgia" w:hAnsi="Georgia"/>
          <w:color w:val="666666"/>
          <w:sz w:val="21"/>
          <w:szCs w:val="21"/>
        </w:rPr>
        <w:t>main</w:t>
      </w:r>
      <w:r>
        <w:rPr>
          <w:rFonts w:ascii="Georgia" w:hAnsi="Georgia"/>
          <w:color w:val="666666"/>
          <w:sz w:val="21"/>
          <w:szCs w:val="21"/>
        </w:rPr>
        <w:t>循环前，调用我们的</w:t>
      </w:r>
      <w:r>
        <w:rPr>
          <w:rFonts w:ascii="Georgia" w:hAnsi="Georgia"/>
          <w:color w:val="666666"/>
          <w:sz w:val="21"/>
          <w:szCs w:val="21"/>
        </w:rPr>
        <w:t>LoadShaders</w:t>
      </w:r>
      <w:r>
        <w:rPr>
          <w:rFonts w:ascii="Georgia" w:hAnsi="Georgia"/>
          <w:color w:val="666666"/>
          <w:sz w:val="21"/>
          <w:szCs w:val="21"/>
        </w:rPr>
        <w:t>函数：</w:t>
      </w:r>
    </w:p>
    <w:p w:rsidR="001F0ADD" w:rsidRDefault="001F0ADD" w:rsidP="001F0ADD">
      <w:pPr>
        <w:pStyle w:val="HTML"/>
        <w:shd w:val="clear" w:color="auto" w:fill="23241F"/>
        <w:spacing w:before="240" w:after="240" w:line="315" w:lineRule="atLeast"/>
        <w:rPr>
          <w:color w:val="FFFFF1"/>
        </w:rPr>
      </w:pPr>
      <w:r>
        <w:rPr>
          <w:color w:val="FFFFF1"/>
        </w:rPr>
        <w:t xml:space="preserve">// </w:t>
      </w:r>
      <w:proofErr w:type="gramStart"/>
      <w:r>
        <w:rPr>
          <w:color w:val="FFFFF1"/>
        </w:rPr>
        <w:t>Create</w:t>
      </w:r>
      <w:proofErr w:type="gramEnd"/>
      <w:r>
        <w:rPr>
          <w:color w:val="FFFFF1"/>
        </w:rPr>
        <w:t xml:space="preserve"> and compile our GLSL program from the shaders</w:t>
      </w:r>
    </w:p>
    <w:p w:rsidR="001F0ADD" w:rsidRDefault="001F0ADD" w:rsidP="001F0ADD">
      <w:pPr>
        <w:pStyle w:val="HTML"/>
        <w:shd w:val="clear" w:color="auto" w:fill="23241F"/>
        <w:spacing w:before="240" w:after="240" w:line="315" w:lineRule="atLeast"/>
        <w:rPr>
          <w:color w:val="FFFFF1"/>
        </w:rPr>
      </w:pPr>
      <w:r>
        <w:rPr>
          <w:color w:val="FFFFF1"/>
        </w:rPr>
        <w:t xml:space="preserve">GLuint programID = </w:t>
      </w:r>
      <w:proofErr w:type="gramStart"/>
      <w:r>
        <w:rPr>
          <w:color w:val="FFFFF1"/>
        </w:rPr>
        <w:t>LoadShaders(</w:t>
      </w:r>
      <w:proofErr w:type="gramEnd"/>
      <w:r>
        <w:rPr>
          <w:color w:val="FFFFF1"/>
        </w:rPr>
        <w:t xml:space="preserve"> "SimpleVertexShader.vertexshader", "SimpleFragmentShader.fragmentshader" );</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w:t>
      </w:r>
      <w:proofErr w:type="gramStart"/>
      <w:r>
        <w:rPr>
          <w:rFonts w:ascii="Georgia" w:hAnsi="Georgia"/>
          <w:color w:val="666666"/>
          <w:sz w:val="21"/>
          <w:szCs w:val="21"/>
        </w:rPr>
        <w:t>在</w:t>
      </w:r>
      <w:proofErr w:type="gramEnd"/>
      <w:r>
        <w:rPr>
          <w:rFonts w:ascii="Georgia" w:hAnsi="Georgia"/>
          <w:color w:val="666666"/>
          <w:sz w:val="21"/>
          <w:szCs w:val="21"/>
        </w:rPr>
        <w:t>main</w:t>
      </w:r>
      <w:r>
        <w:rPr>
          <w:rFonts w:ascii="Georgia" w:hAnsi="Georgia"/>
          <w:color w:val="666666"/>
          <w:sz w:val="21"/>
          <w:szCs w:val="21"/>
        </w:rPr>
        <w:t>循环中，首先清屏：</w:t>
      </w:r>
    </w:p>
    <w:p w:rsidR="001F0ADD" w:rsidRDefault="001F0ADD" w:rsidP="001F0ADD">
      <w:pPr>
        <w:pStyle w:val="HTML"/>
        <w:shd w:val="clear" w:color="auto" w:fill="23241F"/>
        <w:spacing w:before="240" w:after="240" w:line="315" w:lineRule="atLeast"/>
        <w:rPr>
          <w:color w:val="FFFFF1"/>
        </w:rPr>
      </w:pPr>
      <w:proofErr w:type="gramStart"/>
      <w:r>
        <w:rPr>
          <w:color w:val="FFFFF1"/>
        </w:rPr>
        <w:t>glClear(</w:t>
      </w:r>
      <w:proofErr w:type="gramEnd"/>
      <w:r>
        <w:rPr>
          <w:color w:val="FFFFF1"/>
        </w:rPr>
        <w:t>GL_COLOR_BUFFER_BIT | GL_DEPTH_BUFFER_BIT);</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然后告诉</w:t>
      </w:r>
      <w:r>
        <w:rPr>
          <w:rFonts w:ascii="Georgia" w:hAnsi="Georgia"/>
          <w:color w:val="666666"/>
          <w:sz w:val="21"/>
          <w:szCs w:val="21"/>
        </w:rPr>
        <w:t>OpenGL</w:t>
      </w:r>
      <w:r>
        <w:rPr>
          <w:rFonts w:ascii="Georgia" w:hAnsi="Georgia"/>
          <w:color w:val="666666"/>
          <w:sz w:val="21"/>
          <w:szCs w:val="21"/>
        </w:rPr>
        <w:t>你想用你的着色器：</w:t>
      </w:r>
    </w:p>
    <w:p w:rsidR="001F0ADD" w:rsidRDefault="001F0ADD" w:rsidP="001F0ADD">
      <w:pPr>
        <w:pStyle w:val="HTML"/>
        <w:shd w:val="clear" w:color="auto" w:fill="23241F"/>
        <w:spacing w:before="240" w:after="240" w:line="315" w:lineRule="atLeast"/>
        <w:rPr>
          <w:color w:val="FFFFF1"/>
        </w:rPr>
      </w:pPr>
      <w:r>
        <w:rPr>
          <w:color w:val="FFFFF1"/>
        </w:rPr>
        <w:t>// Use our shader</w:t>
      </w:r>
    </w:p>
    <w:p w:rsidR="001F0ADD" w:rsidRDefault="001F0ADD" w:rsidP="001F0ADD">
      <w:pPr>
        <w:pStyle w:val="HTML"/>
        <w:shd w:val="clear" w:color="auto" w:fill="23241F"/>
        <w:spacing w:before="240" w:after="240" w:line="315" w:lineRule="atLeast"/>
        <w:rPr>
          <w:color w:val="FFFFF1"/>
        </w:rPr>
      </w:pPr>
      <w:proofErr w:type="gramStart"/>
      <w:r>
        <w:rPr>
          <w:color w:val="FFFFF1"/>
        </w:rPr>
        <w:t>glUseProgram(</w:t>
      </w:r>
      <w:proofErr w:type="gramEnd"/>
      <w:r>
        <w:rPr>
          <w:color w:val="FFFFF1"/>
        </w:rPr>
        <w:t>programID);</w:t>
      </w:r>
    </w:p>
    <w:p w:rsidR="001F0ADD" w:rsidRDefault="001F0ADD" w:rsidP="001F0ADD">
      <w:pPr>
        <w:pStyle w:val="HTML"/>
        <w:shd w:val="clear" w:color="auto" w:fill="23241F"/>
        <w:spacing w:before="240" w:after="240" w:line="315" w:lineRule="atLeast"/>
        <w:rPr>
          <w:color w:val="FFFFF1"/>
        </w:rPr>
      </w:pPr>
    </w:p>
    <w:p w:rsidR="001F0ADD" w:rsidRDefault="001F0ADD" w:rsidP="001F0ADD">
      <w:pPr>
        <w:pStyle w:val="HTML"/>
        <w:shd w:val="clear" w:color="auto" w:fill="23241F"/>
        <w:spacing w:before="240" w:after="240" w:line="315" w:lineRule="atLeast"/>
        <w:rPr>
          <w:color w:val="FFFFF1"/>
        </w:rPr>
      </w:pPr>
      <w:r>
        <w:rPr>
          <w:color w:val="FFFFF1"/>
        </w:rPr>
        <w:t>// Draw triangle...</w:t>
      </w:r>
    </w:p>
    <w:p w:rsidR="001F0ADD" w:rsidRDefault="001F0ADD" w:rsidP="001F0ADD">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w:t>
      </w:r>
      <w:r>
        <w:rPr>
          <w:rFonts w:ascii="Georgia" w:hAnsi="Georgia"/>
          <w:color w:val="666666"/>
          <w:sz w:val="21"/>
          <w:szCs w:val="21"/>
        </w:rPr>
        <w:t>接着转眼间，这就是你的红色三角形！</w:t>
      </w:r>
      <w:r>
        <w:rPr>
          <w:rFonts w:ascii="Georgia" w:hAnsi="Georgia"/>
          <w:color w:val="666666"/>
          <w:sz w:val="21"/>
          <w:szCs w:val="21"/>
        </w:rPr>
        <w:br/>
      </w:r>
      <w:r>
        <w:rPr>
          <w:rFonts w:ascii="Georgia" w:hAnsi="Georgia"/>
          <w:color w:val="666666"/>
          <w:sz w:val="21"/>
          <w:szCs w:val="21"/>
        </w:rPr>
        <w:br/>
      </w:r>
      <w:r>
        <w:rPr>
          <w:rFonts w:ascii="Georgia" w:hAnsi="Georgia"/>
          <w:noProof/>
          <w:color w:val="499EF3"/>
          <w:sz w:val="21"/>
          <w:szCs w:val="21"/>
        </w:rPr>
        <w:lastRenderedPageBreak/>
        <w:drawing>
          <wp:inline distT="0" distB="0" distL="0" distR="0">
            <wp:extent cx="9756775" cy="7539355"/>
            <wp:effectExtent l="0" t="0" r="0" b="4445"/>
            <wp:docPr id="9" name="图片 9" descr="3_red_triangl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_red_triangl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56775" cy="7539355"/>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br/>
      </w:r>
      <w:r>
        <w:rPr>
          <w:rFonts w:ascii="Georgia" w:hAnsi="Georgia"/>
          <w:color w:val="666666"/>
          <w:sz w:val="21"/>
          <w:szCs w:val="21"/>
        </w:rPr>
        <w:t>下一课中我们将学习变换：如何设置你的相机，移动物体等等。</w:t>
      </w:r>
    </w:p>
    <w:p w:rsidR="007D4ADA" w:rsidRDefault="007D4ADA" w:rsidP="007D4ADA">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第三课：</w:t>
      </w:r>
      <w:r>
        <w:rPr>
          <w:rFonts w:ascii="Segoe UI Light" w:hAnsi="Segoe UI Light"/>
          <w:color w:val="666666"/>
          <w:sz w:val="36"/>
          <w:szCs w:val="36"/>
        </w:rPr>
        <w:t xml:space="preserve"> </w:t>
      </w:r>
      <w:r>
        <w:rPr>
          <w:rFonts w:ascii="Segoe UI Light" w:hAnsi="Segoe UI Light"/>
          <w:color w:val="666666"/>
          <w:sz w:val="36"/>
          <w:szCs w:val="36"/>
        </w:rPr>
        <w:t>矩阵</w:t>
      </w:r>
    </w:p>
    <w:p w:rsidR="007D4ADA" w:rsidRDefault="007D4ADA" w:rsidP="007D4ADA">
      <w:pPr>
        <w:shd w:val="clear" w:color="auto" w:fill="F4F5F6"/>
        <w:spacing w:line="315" w:lineRule="atLeast"/>
        <w:rPr>
          <w:rFonts w:ascii="Georgia" w:hAnsi="Georgia"/>
          <w:color w:val="666666"/>
          <w:szCs w:val="21"/>
        </w:rPr>
      </w:pPr>
      <w:hyperlink r:id="rId42" w:history="1">
        <w:r>
          <w:rPr>
            <w:rStyle w:val="a3"/>
            <w:rFonts w:ascii="Georgia" w:hAnsi="Georgia"/>
            <w:color w:val="499EF3"/>
            <w:szCs w:val="21"/>
          </w:rPr>
          <w:t>OpenGL3.0</w:t>
        </w:r>
        <w:r>
          <w:rPr>
            <w:rStyle w:val="a3"/>
            <w:rFonts w:ascii="Georgia" w:hAnsi="Georgia"/>
            <w:color w:val="499EF3"/>
            <w:szCs w:val="21"/>
          </w:rPr>
          <w:t>教程</w:t>
        </w:r>
      </w:hyperlink>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原文链接：</w:t>
      </w:r>
      <w:hyperlink r:id="rId43" w:history="1">
        <w:r>
          <w:rPr>
            <w:rStyle w:val="a3"/>
            <w:rFonts w:ascii="Georgia" w:hAnsi="Georgia"/>
            <w:color w:val="499EF3"/>
            <w:sz w:val="21"/>
            <w:szCs w:val="21"/>
          </w:rPr>
          <w:t>http://www.opengl-tutorial.org/beginners-tutorials/tutorial-3-matrices/</w:t>
        </w:r>
      </w:hyperlink>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r>
        <w:rPr>
          <w:rStyle w:val="apple-converted-space"/>
          <w:rFonts w:ascii="Georgia" w:hAnsi="Georgia"/>
          <w:color w:val="666666"/>
          <w:sz w:val="21"/>
          <w:szCs w:val="21"/>
        </w:rPr>
        <w:t> </w:t>
      </w:r>
      <w:hyperlink r:id="rId44" w:history="1">
        <w:r>
          <w:rPr>
            <w:rStyle w:val="a3"/>
            <w:rFonts w:ascii="Georgia" w:hAnsi="Georgia"/>
            <w:color w:val="499EF3"/>
            <w:sz w:val="21"/>
            <w:szCs w:val="21"/>
          </w:rPr>
          <w:t>http://www.opengl-tutorial.org/zh-hans/beginners-tutorials-zh/tutorial-3-matrices-zh/</w:t>
        </w:r>
      </w:hyperlink>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引擎完全没有推动飞船。飞船静止在原处，而引擎推动了环绕着飞船的宇宙。</w:t>
      </w:r>
    </w:p>
    <w:p w:rsidR="007D4ADA" w:rsidRDefault="007D4ADA" w:rsidP="007D4ADA">
      <w:pPr>
        <w:pStyle w:val="a4"/>
        <w:spacing w:line="315" w:lineRule="atLeast"/>
        <w:rPr>
          <w:rFonts w:ascii="Georgia" w:hAnsi="Georgia"/>
          <w:color w:val="666666"/>
          <w:sz w:val="21"/>
          <w:szCs w:val="21"/>
        </w:rPr>
      </w:pPr>
      <w:r>
        <w:rPr>
          <w:rStyle w:val="a6"/>
          <w:rFonts w:ascii="Georgia" w:hAnsi="Georgia"/>
          <w:color w:val="666666"/>
          <w:sz w:val="21"/>
          <w:szCs w:val="21"/>
        </w:rPr>
        <w:t>《飞出个未来》</w:t>
      </w:r>
      <w:r>
        <w:rPr>
          <w:rStyle w:val="a6"/>
          <w:rFonts w:ascii="Georgia" w:hAnsi="Georgia"/>
          <w:color w:val="666666"/>
          <w:sz w:val="21"/>
          <w:szCs w:val="21"/>
        </w:rPr>
        <w:t>(</w:t>
      </w:r>
      <w:r>
        <w:rPr>
          <w:rStyle w:val="a6"/>
          <w:rFonts w:ascii="Georgia" w:hAnsi="Georgia"/>
          <w:color w:val="666666"/>
          <w:sz w:val="21"/>
          <w:szCs w:val="21"/>
        </w:rPr>
        <w:t>一部美国科幻动画片</w:t>
      </w:r>
      <w:r>
        <w:rPr>
          <w:rStyle w:val="a6"/>
          <w:rFonts w:ascii="Georgia" w:hAnsi="Georgia"/>
          <w:color w:val="666666"/>
          <w:sz w:val="21"/>
          <w:szCs w:val="21"/>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这一课是所有课程中最重要的。请至少看八遍。</w:t>
      </w:r>
    </w:p>
    <w:p w:rsidR="007D4ADA" w:rsidRDefault="007D4ADA" w:rsidP="007D4ADA">
      <w:pPr>
        <w:pStyle w:val="3"/>
        <w:spacing w:line="315" w:lineRule="atLeast"/>
        <w:rPr>
          <w:rFonts w:ascii="Georgia" w:hAnsi="Georgia"/>
          <w:color w:val="666666"/>
          <w:sz w:val="27"/>
          <w:szCs w:val="27"/>
        </w:rPr>
      </w:pPr>
      <w:r>
        <w:rPr>
          <w:rFonts w:ascii="Georgia" w:hAnsi="Georgia"/>
          <w:color w:val="666666"/>
        </w:rPr>
        <w:t>齐次坐标（</w:t>
      </w:r>
      <w:r>
        <w:rPr>
          <w:rFonts w:ascii="Georgia" w:hAnsi="Georgia"/>
          <w:color w:val="666666"/>
        </w:rPr>
        <w:t>Homogeneous coordinates</w:t>
      </w:r>
      <w:r>
        <w:rPr>
          <w:rFonts w:ascii="Georgia" w:hAnsi="Georgia"/>
          <w:color w:val="666666"/>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目前为止，我们仍然把三维顶点视为三元组</w:t>
      </w:r>
      <w:r>
        <w:rPr>
          <w:rFonts w:ascii="Georgia" w:hAnsi="Georgia"/>
          <w:color w:val="666666"/>
          <w:sz w:val="21"/>
          <w:szCs w:val="21"/>
        </w:rPr>
        <w:t>(x, y, z)</w:t>
      </w:r>
      <w:r>
        <w:rPr>
          <w:rFonts w:ascii="Georgia" w:hAnsi="Georgia"/>
          <w:color w:val="666666"/>
          <w:sz w:val="21"/>
          <w:szCs w:val="21"/>
        </w:rPr>
        <w:t>。现在引入一个新的分量</w:t>
      </w:r>
      <w:r>
        <w:rPr>
          <w:rFonts w:ascii="Georgia" w:hAnsi="Georgia"/>
          <w:color w:val="666666"/>
          <w:sz w:val="21"/>
          <w:szCs w:val="21"/>
        </w:rPr>
        <w:t>w</w:t>
      </w:r>
      <w:r>
        <w:rPr>
          <w:rFonts w:ascii="Georgia" w:hAnsi="Georgia"/>
          <w:color w:val="666666"/>
          <w:sz w:val="21"/>
          <w:szCs w:val="21"/>
        </w:rPr>
        <w:t>，得到向量</w:t>
      </w:r>
      <w:r>
        <w:rPr>
          <w:rFonts w:ascii="Georgia" w:hAnsi="Georgia"/>
          <w:color w:val="666666"/>
          <w:sz w:val="21"/>
          <w:szCs w:val="21"/>
        </w:rPr>
        <w:t>(x, y, z, w)</w:t>
      </w:r>
      <w:r>
        <w:rPr>
          <w:rFonts w:ascii="Georgia" w:hAnsi="Georgia"/>
          <w:color w:val="666666"/>
          <w:sz w:val="21"/>
          <w:szCs w:val="21"/>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请先记住以下两点（稍后我们会给出解释）：</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若</w:t>
      </w:r>
      <w:r>
        <w:rPr>
          <w:rFonts w:ascii="Georgia" w:hAnsi="Georgia"/>
          <w:color w:val="666666"/>
          <w:sz w:val="21"/>
          <w:szCs w:val="21"/>
        </w:rPr>
        <w:t>w==1</w:t>
      </w:r>
      <w:r>
        <w:rPr>
          <w:rFonts w:ascii="Georgia" w:hAnsi="Georgia"/>
          <w:color w:val="666666"/>
          <w:sz w:val="21"/>
          <w:szCs w:val="21"/>
        </w:rPr>
        <w:t>，则向量</w:t>
      </w:r>
      <w:r>
        <w:rPr>
          <w:rFonts w:ascii="Georgia" w:hAnsi="Georgia"/>
          <w:color w:val="666666"/>
          <w:sz w:val="21"/>
          <w:szCs w:val="21"/>
        </w:rPr>
        <w:t>(x, y, z, 1)</w:t>
      </w:r>
      <w:r>
        <w:rPr>
          <w:rFonts w:ascii="Georgia" w:hAnsi="Georgia"/>
          <w:color w:val="666666"/>
          <w:sz w:val="21"/>
          <w:szCs w:val="21"/>
        </w:rPr>
        <w:t>为空间中的点。</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若</w:t>
      </w:r>
      <w:r>
        <w:rPr>
          <w:rFonts w:ascii="Georgia" w:hAnsi="Georgia"/>
          <w:color w:val="666666"/>
          <w:sz w:val="21"/>
          <w:szCs w:val="21"/>
        </w:rPr>
        <w:t>w==0</w:t>
      </w:r>
      <w:r>
        <w:rPr>
          <w:rFonts w:ascii="Georgia" w:hAnsi="Georgia"/>
          <w:color w:val="666666"/>
          <w:sz w:val="21"/>
          <w:szCs w:val="21"/>
        </w:rPr>
        <w:t>，则向量</w:t>
      </w:r>
      <w:r>
        <w:rPr>
          <w:rFonts w:ascii="Georgia" w:hAnsi="Georgia"/>
          <w:color w:val="666666"/>
          <w:sz w:val="21"/>
          <w:szCs w:val="21"/>
        </w:rPr>
        <w:t>(x, y, z, 0)</w:t>
      </w:r>
      <w:r>
        <w:rPr>
          <w:rFonts w:ascii="Georgia" w:hAnsi="Georgia"/>
          <w:color w:val="666666"/>
          <w:sz w:val="21"/>
          <w:szCs w:val="21"/>
        </w:rPr>
        <w:t>为方向。</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（事实上，要永远记着。）</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这有什么不同呢？对于旋转，二者没什么不同。当你旋转点和方向时，结果是一样的。但对于平移（将点沿着某个方向移动），情况就不同了。『平移一个方向』是毫无意义的。</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齐次坐标使我们能用同一个公式对点和方向作运算。</w:t>
      </w:r>
    </w:p>
    <w:p w:rsidR="007D4ADA" w:rsidRDefault="007D4ADA" w:rsidP="007D4ADA">
      <w:pPr>
        <w:pStyle w:val="3"/>
        <w:spacing w:line="315" w:lineRule="atLeast"/>
        <w:rPr>
          <w:rFonts w:ascii="Georgia" w:hAnsi="Georgia"/>
          <w:color w:val="666666"/>
          <w:sz w:val="27"/>
          <w:szCs w:val="27"/>
        </w:rPr>
      </w:pPr>
      <w:r>
        <w:rPr>
          <w:rFonts w:ascii="Georgia" w:hAnsi="Georgia"/>
          <w:color w:val="666666"/>
        </w:rPr>
        <w:t>变换矩阵（</w:t>
      </w:r>
      <w:r>
        <w:rPr>
          <w:rFonts w:ascii="Georgia" w:hAnsi="Georgia"/>
          <w:color w:val="666666"/>
        </w:rPr>
        <w:t>Transformation matrices</w:t>
      </w:r>
      <w:r>
        <w:rPr>
          <w:rFonts w:ascii="Georgia" w:hAnsi="Georgia"/>
          <w:color w:val="666666"/>
        </w:rPr>
        <w:t>）</w:t>
      </w:r>
    </w:p>
    <w:p w:rsidR="007D4ADA" w:rsidRDefault="007D4ADA" w:rsidP="007D4ADA">
      <w:pPr>
        <w:pStyle w:val="4"/>
        <w:spacing w:line="315" w:lineRule="atLeast"/>
        <w:rPr>
          <w:rFonts w:ascii="Georgia" w:hAnsi="Georgia"/>
          <w:color w:val="666666"/>
        </w:rPr>
      </w:pPr>
      <w:r>
        <w:rPr>
          <w:rFonts w:ascii="Georgia" w:hAnsi="Georgia"/>
          <w:color w:val="666666"/>
        </w:rPr>
        <w:t>矩阵简介</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简而言之，矩阵就是一个行、列数固定的，纵横排列的数表。比如，一个</w:t>
      </w:r>
      <w:r>
        <w:rPr>
          <w:rFonts w:ascii="Georgia" w:hAnsi="Georgia"/>
          <w:color w:val="666666"/>
          <w:sz w:val="21"/>
          <w:szCs w:val="21"/>
        </w:rPr>
        <w:t>2×3</w:t>
      </w:r>
      <w:r>
        <w:rPr>
          <w:rFonts w:ascii="Georgia" w:hAnsi="Georgia"/>
          <w:color w:val="666666"/>
          <w:sz w:val="21"/>
          <w:szCs w:val="21"/>
        </w:rPr>
        <w:t>矩阵看起来像这样：</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647065" cy="422910"/>
            <wp:effectExtent l="0" t="0" r="635" b="0"/>
            <wp:docPr id="33" name="图片 33" descr="2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X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065" cy="42291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lastRenderedPageBreak/>
        <w:t>三维图形学中我们只用到</w:t>
      </w:r>
      <w:r>
        <w:rPr>
          <w:rFonts w:ascii="Georgia" w:hAnsi="Georgia"/>
          <w:color w:val="666666"/>
          <w:sz w:val="21"/>
          <w:szCs w:val="21"/>
        </w:rPr>
        <w:t>4×4</w:t>
      </w:r>
      <w:r>
        <w:rPr>
          <w:rFonts w:ascii="Georgia" w:hAnsi="Georgia"/>
          <w:color w:val="666666"/>
          <w:sz w:val="21"/>
          <w:szCs w:val="21"/>
        </w:rPr>
        <w:t>矩阵，它能对顶点</w:t>
      </w:r>
      <w:r>
        <w:rPr>
          <w:rFonts w:ascii="Georgia" w:hAnsi="Georgia"/>
          <w:color w:val="666666"/>
          <w:sz w:val="21"/>
          <w:szCs w:val="21"/>
        </w:rPr>
        <w:t>(x, y, z, w)</w:t>
      </w:r>
      <w:r>
        <w:rPr>
          <w:rFonts w:ascii="Georgia" w:hAnsi="Georgia"/>
          <w:color w:val="666666"/>
          <w:sz w:val="21"/>
          <w:szCs w:val="21"/>
        </w:rPr>
        <w:t>作变换。这一变换是用</w:t>
      </w:r>
      <w:proofErr w:type="gramStart"/>
      <w:r>
        <w:rPr>
          <w:rFonts w:ascii="Georgia" w:hAnsi="Georgia"/>
          <w:color w:val="666666"/>
          <w:sz w:val="21"/>
          <w:szCs w:val="21"/>
        </w:rPr>
        <w:t>矩阵左乘顶点</w:t>
      </w:r>
      <w:proofErr w:type="gramEnd"/>
      <w:r>
        <w:rPr>
          <w:rFonts w:ascii="Georgia" w:hAnsi="Georgia"/>
          <w:color w:val="666666"/>
          <w:sz w:val="21"/>
          <w:szCs w:val="21"/>
        </w:rPr>
        <w:t>来实现的：</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矩阵</w:t>
      </w:r>
      <w:r>
        <w:rPr>
          <w:rFonts w:ascii="Georgia" w:hAnsi="Georgia"/>
          <w:color w:val="666666"/>
          <w:sz w:val="21"/>
          <w:szCs w:val="21"/>
        </w:rPr>
        <w:t>x</w:t>
      </w:r>
      <w:r>
        <w:rPr>
          <w:rFonts w:ascii="Georgia" w:hAnsi="Georgia"/>
          <w:color w:val="666666"/>
          <w:sz w:val="21"/>
          <w:szCs w:val="21"/>
        </w:rPr>
        <w:t>顶点（记住顺序！！</w:t>
      </w:r>
      <w:proofErr w:type="gramStart"/>
      <w:r>
        <w:rPr>
          <w:rFonts w:ascii="Georgia" w:hAnsi="Georgia"/>
          <w:color w:val="666666"/>
          <w:sz w:val="21"/>
          <w:szCs w:val="21"/>
        </w:rPr>
        <w:t>矩阵左乘顶点</w:t>
      </w:r>
      <w:proofErr w:type="gramEnd"/>
      <w:r>
        <w:rPr>
          <w:rFonts w:ascii="Georgia" w:hAnsi="Georgia"/>
          <w:color w:val="666666"/>
          <w:sz w:val="21"/>
          <w:szCs w:val="21"/>
        </w:rPr>
        <w:t>，顶点用列向量表示）</w:t>
      </w:r>
      <w:r>
        <w:rPr>
          <w:rFonts w:ascii="Georgia" w:hAnsi="Georgia"/>
          <w:color w:val="666666"/>
          <w:sz w:val="21"/>
          <w:szCs w:val="21"/>
        </w:rPr>
        <w:t xml:space="preserve">= </w:t>
      </w:r>
      <w:r>
        <w:rPr>
          <w:rFonts w:ascii="Georgia" w:hAnsi="Georgia"/>
          <w:color w:val="666666"/>
          <w:sz w:val="21"/>
          <w:szCs w:val="21"/>
        </w:rPr>
        <w:t>变换后的顶点</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3493770" cy="836930"/>
            <wp:effectExtent l="0" t="0" r="0" b="1270"/>
            <wp:docPr id="32" name="图片 32" descr="MatrixXV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rixXV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3770" cy="83693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这看上去复杂，实则不然。左手指着</w:t>
      </w:r>
      <w:r>
        <w:rPr>
          <w:rFonts w:ascii="Georgia" w:hAnsi="Georgia"/>
          <w:color w:val="666666"/>
          <w:sz w:val="21"/>
          <w:szCs w:val="21"/>
        </w:rPr>
        <w:t>a</w:t>
      </w:r>
      <w:r>
        <w:rPr>
          <w:rFonts w:ascii="Georgia" w:hAnsi="Georgia"/>
          <w:color w:val="666666"/>
          <w:sz w:val="21"/>
          <w:szCs w:val="21"/>
        </w:rPr>
        <w:t>，右手指着</w:t>
      </w:r>
      <w:r>
        <w:rPr>
          <w:rFonts w:ascii="Georgia" w:hAnsi="Georgia"/>
          <w:color w:val="666666"/>
          <w:sz w:val="21"/>
          <w:szCs w:val="21"/>
        </w:rPr>
        <w:t>x</w:t>
      </w:r>
      <w:r>
        <w:rPr>
          <w:rFonts w:ascii="Georgia" w:hAnsi="Georgia"/>
          <w:color w:val="666666"/>
          <w:sz w:val="21"/>
          <w:szCs w:val="21"/>
        </w:rPr>
        <w:t>，得到</w:t>
      </w:r>
      <w:r>
        <w:rPr>
          <w:rFonts w:ascii="Georgia" w:hAnsi="Georgia"/>
          <w:color w:val="666666"/>
          <w:sz w:val="21"/>
          <w:szCs w:val="21"/>
        </w:rPr>
        <w:t>ax</w:t>
      </w:r>
      <w:r>
        <w:rPr>
          <w:rFonts w:ascii="Georgia" w:hAnsi="Georgia"/>
          <w:color w:val="666666"/>
          <w:sz w:val="21"/>
          <w:szCs w:val="21"/>
        </w:rPr>
        <w:t>。</w:t>
      </w:r>
      <w:r>
        <w:rPr>
          <w:rFonts w:ascii="Georgia" w:hAnsi="Georgia"/>
          <w:color w:val="666666"/>
          <w:sz w:val="21"/>
          <w:szCs w:val="21"/>
        </w:rPr>
        <w:t xml:space="preserve"> </w:t>
      </w:r>
      <w:r>
        <w:rPr>
          <w:rFonts w:ascii="Georgia" w:hAnsi="Georgia"/>
          <w:color w:val="666666"/>
          <w:sz w:val="21"/>
          <w:szCs w:val="21"/>
        </w:rPr>
        <w:t>左手移向右边</w:t>
      </w:r>
      <w:proofErr w:type="gramStart"/>
      <w:r>
        <w:rPr>
          <w:rFonts w:ascii="Georgia" w:hAnsi="Georgia"/>
          <w:color w:val="666666"/>
          <w:sz w:val="21"/>
          <w:szCs w:val="21"/>
        </w:rPr>
        <w:t>一</w:t>
      </w:r>
      <w:proofErr w:type="gramEnd"/>
      <w:r>
        <w:rPr>
          <w:rFonts w:ascii="Georgia" w:hAnsi="Georgia"/>
          <w:color w:val="666666"/>
          <w:sz w:val="21"/>
          <w:szCs w:val="21"/>
        </w:rPr>
        <w:t>个数</w:t>
      </w:r>
      <w:r>
        <w:rPr>
          <w:rFonts w:ascii="Georgia" w:hAnsi="Georgia"/>
          <w:color w:val="666666"/>
          <w:sz w:val="21"/>
          <w:szCs w:val="21"/>
        </w:rPr>
        <w:t>b</w:t>
      </w:r>
      <w:r>
        <w:rPr>
          <w:rFonts w:ascii="Georgia" w:hAnsi="Georgia"/>
          <w:color w:val="666666"/>
          <w:sz w:val="21"/>
          <w:szCs w:val="21"/>
        </w:rPr>
        <w:t>，右手移向下</w:t>
      </w:r>
      <w:proofErr w:type="gramStart"/>
      <w:r>
        <w:rPr>
          <w:rFonts w:ascii="Georgia" w:hAnsi="Georgia"/>
          <w:color w:val="666666"/>
          <w:sz w:val="21"/>
          <w:szCs w:val="21"/>
        </w:rPr>
        <w:t>一</w:t>
      </w:r>
      <w:proofErr w:type="gramEnd"/>
      <w:r>
        <w:rPr>
          <w:rFonts w:ascii="Georgia" w:hAnsi="Georgia"/>
          <w:color w:val="666666"/>
          <w:sz w:val="21"/>
          <w:szCs w:val="21"/>
        </w:rPr>
        <w:t>个数</w:t>
      </w:r>
      <w:r>
        <w:rPr>
          <w:rFonts w:ascii="Georgia" w:hAnsi="Georgia"/>
          <w:color w:val="666666"/>
          <w:sz w:val="21"/>
          <w:szCs w:val="21"/>
        </w:rPr>
        <w:t>y</w:t>
      </w:r>
      <w:r>
        <w:rPr>
          <w:rFonts w:ascii="Georgia" w:hAnsi="Georgia"/>
          <w:color w:val="666666"/>
          <w:sz w:val="21"/>
          <w:szCs w:val="21"/>
        </w:rPr>
        <w:t>，得到</w:t>
      </w:r>
      <w:r>
        <w:rPr>
          <w:rFonts w:ascii="Georgia" w:hAnsi="Georgia"/>
          <w:color w:val="666666"/>
          <w:sz w:val="21"/>
          <w:szCs w:val="21"/>
        </w:rPr>
        <w:t>by</w:t>
      </w:r>
      <w:r>
        <w:rPr>
          <w:rFonts w:ascii="Georgia" w:hAnsi="Georgia"/>
          <w:color w:val="666666"/>
          <w:sz w:val="21"/>
          <w:szCs w:val="21"/>
        </w:rPr>
        <w:t>。依次类推，得到</w:t>
      </w:r>
      <w:r>
        <w:rPr>
          <w:rFonts w:ascii="Georgia" w:hAnsi="Georgia"/>
          <w:color w:val="666666"/>
          <w:sz w:val="21"/>
          <w:szCs w:val="21"/>
        </w:rPr>
        <w:t>cz</w:t>
      </w:r>
      <w:r>
        <w:rPr>
          <w:rFonts w:ascii="Georgia" w:hAnsi="Georgia"/>
          <w:color w:val="666666"/>
          <w:sz w:val="21"/>
          <w:szCs w:val="21"/>
        </w:rPr>
        <w:t>、</w:t>
      </w:r>
      <w:r>
        <w:rPr>
          <w:rFonts w:ascii="Georgia" w:hAnsi="Georgia"/>
          <w:color w:val="666666"/>
          <w:sz w:val="21"/>
          <w:szCs w:val="21"/>
        </w:rPr>
        <w:t>dw</w:t>
      </w:r>
      <w:r>
        <w:rPr>
          <w:rFonts w:ascii="Georgia" w:hAnsi="Georgia"/>
          <w:color w:val="666666"/>
          <w:sz w:val="21"/>
          <w:szCs w:val="21"/>
        </w:rPr>
        <w:t>。最后求和</w:t>
      </w:r>
      <w:r>
        <w:rPr>
          <w:rFonts w:ascii="Georgia" w:hAnsi="Georgia"/>
          <w:color w:val="666666"/>
          <w:sz w:val="21"/>
          <w:szCs w:val="21"/>
        </w:rPr>
        <w:t>ax + by + cz + dw</w:t>
      </w:r>
      <w:r>
        <w:rPr>
          <w:rFonts w:ascii="Georgia" w:hAnsi="Georgia"/>
          <w:color w:val="666666"/>
          <w:sz w:val="21"/>
          <w:szCs w:val="21"/>
        </w:rPr>
        <w:t>，就得到了新的</w:t>
      </w:r>
      <w:r>
        <w:rPr>
          <w:rFonts w:ascii="Georgia" w:hAnsi="Georgia"/>
          <w:color w:val="666666"/>
          <w:sz w:val="21"/>
          <w:szCs w:val="21"/>
        </w:rPr>
        <w:t>x</w:t>
      </w:r>
      <w:r>
        <w:rPr>
          <w:rFonts w:ascii="Georgia" w:hAnsi="Georgia"/>
          <w:color w:val="666666"/>
          <w:sz w:val="21"/>
          <w:szCs w:val="21"/>
        </w:rPr>
        <w:t>！每一行都这么算下去，就得到了新的</w:t>
      </w:r>
      <w:r>
        <w:rPr>
          <w:rFonts w:ascii="Georgia" w:hAnsi="Georgia"/>
          <w:color w:val="666666"/>
          <w:sz w:val="21"/>
          <w:szCs w:val="21"/>
        </w:rPr>
        <w:t>(x, y, z, w)</w:t>
      </w:r>
      <w:r>
        <w:rPr>
          <w:rFonts w:ascii="Georgia" w:hAnsi="Georgia"/>
          <w:color w:val="666666"/>
          <w:sz w:val="21"/>
          <w:szCs w:val="21"/>
        </w:rPr>
        <w:t>向量。</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这种重复无聊的计算就让计算机代劳吧。</w:t>
      </w:r>
    </w:p>
    <w:p w:rsidR="007D4ADA" w:rsidRDefault="007D4ADA" w:rsidP="007D4ADA">
      <w:pPr>
        <w:pStyle w:val="a4"/>
        <w:spacing w:line="315" w:lineRule="atLeast"/>
        <w:rPr>
          <w:rFonts w:ascii="Georgia" w:hAnsi="Georgia"/>
          <w:color w:val="666666"/>
          <w:sz w:val="21"/>
          <w:szCs w:val="21"/>
        </w:rPr>
      </w:pPr>
      <w:r>
        <w:rPr>
          <w:rStyle w:val="a5"/>
          <w:rFonts w:ascii="Georgia" w:hAnsi="Georgia"/>
          <w:color w:val="666666"/>
          <w:sz w:val="21"/>
          <w:szCs w:val="21"/>
        </w:rPr>
        <w:t>用</w:t>
      </w:r>
      <w:r>
        <w:rPr>
          <w:rStyle w:val="a5"/>
          <w:rFonts w:ascii="Georgia" w:hAnsi="Georgia"/>
          <w:color w:val="666666"/>
          <w:sz w:val="21"/>
          <w:szCs w:val="21"/>
        </w:rPr>
        <w:t>C++</w:t>
      </w:r>
      <w:r>
        <w:rPr>
          <w:rStyle w:val="a5"/>
          <w:rFonts w:ascii="Georgia" w:hAnsi="Georgia"/>
          <w:color w:val="666666"/>
          <w:sz w:val="21"/>
          <w:szCs w:val="21"/>
        </w:rPr>
        <w:t>，</w:t>
      </w:r>
      <w:r>
        <w:rPr>
          <w:rStyle w:val="a5"/>
          <w:rFonts w:ascii="Georgia" w:hAnsi="Georgia"/>
          <w:color w:val="666666"/>
          <w:sz w:val="21"/>
          <w:szCs w:val="21"/>
        </w:rPr>
        <w:t>GLM</w:t>
      </w:r>
      <w:r>
        <w:rPr>
          <w:rStyle w:val="a5"/>
          <w:rFonts w:ascii="Georgia" w:hAnsi="Georgia"/>
          <w:color w:val="666666"/>
          <w:sz w:val="21"/>
          <w:szCs w:val="21"/>
        </w:rPr>
        <w:t>表示：</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myMatrix;</w:t>
      </w:r>
    </w:p>
    <w:p w:rsidR="007D4ADA" w:rsidRDefault="007D4ADA" w:rsidP="007D4ADA">
      <w:pPr>
        <w:pStyle w:val="HTML"/>
        <w:shd w:val="clear" w:color="auto" w:fill="23241F"/>
        <w:spacing w:before="240" w:after="240" w:line="315" w:lineRule="atLeast"/>
        <w:rPr>
          <w:color w:val="FFFFF1"/>
        </w:rPr>
      </w:pPr>
      <w:proofErr w:type="gramStart"/>
      <w:r>
        <w:rPr>
          <w:color w:val="FFFFF1"/>
        </w:rPr>
        <w:t>glm::vec4</w:t>
      </w:r>
      <w:proofErr w:type="gramEnd"/>
      <w:r>
        <w:rPr>
          <w:color w:val="FFFFF1"/>
        </w:rPr>
        <w:t xml:space="preserve"> myVector;</w:t>
      </w:r>
    </w:p>
    <w:p w:rsidR="007D4ADA" w:rsidRDefault="007D4ADA" w:rsidP="007D4ADA">
      <w:pPr>
        <w:pStyle w:val="HTML"/>
        <w:shd w:val="clear" w:color="auto" w:fill="23241F"/>
        <w:spacing w:before="240" w:after="240" w:line="315" w:lineRule="atLeast"/>
        <w:rPr>
          <w:color w:val="FFFFF1"/>
        </w:rPr>
      </w:pPr>
      <w:r>
        <w:rPr>
          <w:color w:val="FFFFF1"/>
        </w:rPr>
        <w:t>// fill myMatrix and myVector somehow</w:t>
      </w:r>
    </w:p>
    <w:p w:rsidR="007D4ADA" w:rsidRDefault="007D4ADA" w:rsidP="007D4ADA">
      <w:pPr>
        <w:pStyle w:val="HTML"/>
        <w:shd w:val="clear" w:color="auto" w:fill="23241F"/>
        <w:spacing w:before="240" w:after="240" w:line="315" w:lineRule="atLeast"/>
        <w:rPr>
          <w:color w:val="FFFFF1"/>
        </w:rPr>
      </w:pPr>
      <w:proofErr w:type="gramStart"/>
      <w:r>
        <w:rPr>
          <w:color w:val="FFFFF1"/>
        </w:rPr>
        <w:t>glm::vec4</w:t>
      </w:r>
      <w:proofErr w:type="gramEnd"/>
      <w:r>
        <w:rPr>
          <w:color w:val="FFFFF1"/>
        </w:rPr>
        <w:t xml:space="preserve"> transformedVector = myMatrix * myVector; // Again, in this order ! </w:t>
      </w:r>
      <w:proofErr w:type="gramStart"/>
      <w:r>
        <w:rPr>
          <w:color w:val="FFFFF1"/>
        </w:rPr>
        <w:t>this</w:t>
      </w:r>
      <w:proofErr w:type="gramEnd"/>
      <w:r>
        <w:rPr>
          <w:color w:val="FFFFF1"/>
        </w:rPr>
        <w:t xml:space="preserve"> is important.</w:t>
      </w:r>
    </w:p>
    <w:p w:rsidR="007D4ADA" w:rsidRDefault="007D4ADA" w:rsidP="007D4ADA">
      <w:pPr>
        <w:pStyle w:val="a4"/>
        <w:spacing w:line="315" w:lineRule="atLeast"/>
        <w:rPr>
          <w:rFonts w:ascii="Georgia" w:hAnsi="Georgia"/>
          <w:color w:val="666666"/>
          <w:sz w:val="21"/>
          <w:szCs w:val="21"/>
        </w:rPr>
      </w:pPr>
      <w:r>
        <w:rPr>
          <w:rStyle w:val="a5"/>
          <w:rFonts w:ascii="Georgia" w:hAnsi="Georgia"/>
          <w:color w:val="666666"/>
          <w:sz w:val="21"/>
          <w:szCs w:val="21"/>
        </w:rPr>
        <w:t>用</w:t>
      </w:r>
      <w:r>
        <w:rPr>
          <w:rStyle w:val="a5"/>
          <w:rFonts w:ascii="Georgia" w:hAnsi="Georgia"/>
          <w:color w:val="666666"/>
          <w:sz w:val="21"/>
          <w:szCs w:val="21"/>
        </w:rPr>
        <w:t>GLSL</w:t>
      </w:r>
      <w:r>
        <w:rPr>
          <w:rStyle w:val="a5"/>
          <w:rFonts w:ascii="Georgia" w:hAnsi="Georgia"/>
          <w:color w:val="666666"/>
          <w:sz w:val="21"/>
          <w:szCs w:val="21"/>
        </w:rPr>
        <w:t>表示：</w:t>
      </w:r>
    </w:p>
    <w:p w:rsidR="007D4ADA" w:rsidRDefault="007D4ADA" w:rsidP="007D4ADA">
      <w:pPr>
        <w:pStyle w:val="HTML"/>
        <w:shd w:val="clear" w:color="auto" w:fill="23241F"/>
        <w:spacing w:before="240" w:after="240" w:line="315" w:lineRule="atLeast"/>
        <w:rPr>
          <w:color w:val="FFFFF1"/>
        </w:rPr>
      </w:pPr>
      <w:proofErr w:type="gramStart"/>
      <w:r>
        <w:rPr>
          <w:color w:val="FFFFF1"/>
        </w:rPr>
        <w:t>mat4</w:t>
      </w:r>
      <w:proofErr w:type="gramEnd"/>
      <w:r>
        <w:rPr>
          <w:color w:val="FFFFF1"/>
        </w:rPr>
        <w:t xml:space="preserve"> myMatrix;</w:t>
      </w:r>
    </w:p>
    <w:p w:rsidR="007D4ADA" w:rsidRDefault="007D4ADA" w:rsidP="007D4ADA">
      <w:pPr>
        <w:pStyle w:val="HTML"/>
        <w:shd w:val="clear" w:color="auto" w:fill="23241F"/>
        <w:spacing w:before="240" w:after="240" w:line="315" w:lineRule="atLeast"/>
        <w:rPr>
          <w:color w:val="FFFFF1"/>
        </w:rPr>
      </w:pPr>
      <w:proofErr w:type="gramStart"/>
      <w:r>
        <w:rPr>
          <w:color w:val="FFFFF1"/>
        </w:rPr>
        <w:t>vec4</w:t>
      </w:r>
      <w:proofErr w:type="gramEnd"/>
      <w:r>
        <w:rPr>
          <w:color w:val="FFFFF1"/>
        </w:rPr>
        <w:t xml:space="preserve"> myVector;</w:t>
      </w:r>
    </w:p>
    <w:p w:rsidR="007D4ADA" w:rsidRDefault="007D4ADA" w:rsidP="007D4ADA">
      <w:pPr>
        <w:pStyle w:val="HTML"/>
        <w:shd w:val="clear" w:color="auto" w:fill="23241F"/>
        <w:spacing w:before="240" w:after="240" w:line="315" w:lineRule="atLeast"/>
        <w:rPr>
          <w:color w:val="FFFFF1"/>
        </w:rPr>
      </w:pPr>
      <w:r>
        <w:rPr>
          <w:color w:val="FFFFF1"/>
        </w:rPr>
        <w:t>// fill myMatrix and myVector somehow</w:t>
      </w:r>
    </w:p>
    <w:p w:rsidR="007D4ADA" w:rsidRDefault="007D4ADA" w:rsidP="007D4ADA">
      <w:pPr>
        <w:pStyle w:val="HTML"/>
        <w:shd w:val="clear" w:color="auto" w:fill="23241F"/>
        <w:spacing w:before="240" w:after="240" w:line="315" w:lineRule="atLeast"/>
        <w:rPr>
          <w:color w:val="FFFFF1"/>
        </w:rPr>
      </w:pPr>
      <w:proofErr w:type="gramStart"/>
      <w:r>
        <w:rPr>
          <w:color w:val="FFFFF1"/>
        </w:rPr>
        <w:t>vec4</w:t>
      </w:r>
      <w:proofErr w:type="gramEnd"/>
      <w:r>
        <w:rPr>
          <w:color w:val="FFFFF1"/>
        </w:rPr>
        <w:t xml:space="preserve"> transformedVector = myMatrix * myVector; // Yeah, it's pretty much the same than GLM</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（还没把这些复制到你的代码里跑跑吗？赶紧试试！）</w:t>
      </w:r>
    </w:p>
    <w:p w:rsidR="007D4ADA" w:rsidRDefault="007D4ADA" w:rsidP="007D4ADA">
      <w:pPr>
        <w:pStyle w:val="4"/>
        <w:spacing w:line="315" w:lineRule="atLeast"/>
        <w:rPr>
          <w:rFonts w:ascii="Georgia" w:hAnsi="Georgia"/>
          <w:color w:val="666666"/>
          <w:sz w:val="24"/>
          <w:szCs w:val="24"/>
        </w:rPr>
      </w:pPr>
      <w:r>
        <w:rPr>
          <w:rFonts w:ascii="Georgia" w:hAnsi="Georgia"/>
          <w:color w:val="666666"/>
        </w:rPr>
        <w:t>平移矩阵（</w:t>
      </w:r>
      <w:r>
        <w:rPr>
          <w:rFonts w:ascii="Georgia" w:hAnsi="Georgia"/>
          <w:color w:val="666666"/>
        </w:rPr>
        <w:t>Translation matrices</w:t>
      </w:r>
      <w:r>
        <w:rPr>
          <w:rFonts w:ascii="Georgia" w:hAnsi="Georgia"/>
          <w:color w:val="666666"/>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平移矩阵是最简单易懂的变换矩阵。平移矩阵是这样的：</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83615" cy="836930"/>
            <wp:effectExtent l="0" t="0" r="6985" b="1270"/>
            <wp:docPr id="31" name="图片 31" descr="translation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nslationMatri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3615" cy="83693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其中，</w:t>
      </w:r>
      <w:r>
        <w:rPr>
          <w:rFonts w:ascii="Georgia" w:hAnsi="Georgia"/>
          <w:color w:val="666666"/>
          <w:sz w:val="21"/>
          <w:szCs w:val="21"/>
        </w:rPr>
        <w:t>X</w:t>
      </w:r>
      <w:r>
        <w:rPr>
          <w:rFonts w:ascii="Georgia" w:hAnsi="Georgia"/>
          <w:color w:val="666666"/>
          <w:sz w:val="21"/>
          <w:szCs w:val="21"/>
        </w:rPr>
        <w:t>、</w:t>
      </w:r>
      <w:r>
        <w:rPr>
          <w:rFonts w:ascii="Georgia" w:hAnsi="Georgia"/>
          <w:color w:val="666666"/>
          <w:sz w:val="21"/>
          <w:szCs w:val="21"/>
        </w:rPr>
        <w:t>Y</w:t>
      </w:r>
      <w:r>
        <w:rPr>
          <w:rFonts w:ascii="Georgia" w:hAnsi="Georgia"/>
          <w:color w:val="666666"/>
          <w:sz w:val="21"/>
          <w:szCs w:val="21"/>
        </w:rPr>
        <w:t>、</w:t>
      </w:r>
      <w:r>
        <w:rPr>
          <w:rFonts w:ascii="Georgia" w:hAnsi="Georgia"/>
          <w:color w:val="666666"/>
          <w:sz w:val="21"/>
          <w:szCs w:val="21"/>
        </w:rPr>
        <w:t>Z</w:t>
      </w:r>
      <w:r>
        <w:rPr>
          <w:rFonts w:ascii="Georgia" w:hAnsi="Georgia"/>
          <w:color w:val="666666"/>
          <w:sz w:val="21"/>
          <w:szCs w:val="21"/>
        </w:rPr>
        <w:t>是点的位移增量。</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例如，若想把向量</w:t>
      </w:r>
      <w:r>
        <w:rPr>
          <w:rFonts w:ascii="Georgia" w:hAnsi="Georgia"/>
          <w:color w:val="666666"/>
          <w:sz w:val="21"/>
          <w:szCs w:val="21"/>
        </w:rPr>
        <w:t>(10, 10, 10, 1)</w:t>
      </w:r>
      <w:r>
        <w:rPr>
          <w:rFonts w:ascii="Georgia" w:hAnsi="Georgia"/>
          <w:color w:val="666666"/>
          <w:sz w:val="21"/>
          <w:szCs w:val="21"/>
        </w:rPr>
        <w:t>沿</w:t>
      </w:r>
      <w:r>
        <w:rPr>
          <w:rFonts w:ascii="Georgia" w:hAnsi="Georgia"/>
          <w:color w:val="666666"/>
          <w:sz w:val="21"/>
          <w:szCs w:val="21"/>
        </w:rPr>
        <w:t>X</w:t>
      </w:r>
      <w:r>
        <w:rPr>
          <w:rFonts w:ascii="Georgia" w:hAnsi="Georgia"/>
          <w:color w:val="666666"/>
          <w:sz w:val="21"/>
          <w:szCs w:val="21"/>
        </w:rPr>
        <w:t>轴方向平移</w:t>
      </w:r>
      <w:r>
        <w:rPr>
          <w:rFonts w:ascii="Georgia" w:hAnsi="Georgia"/>
          <w:color w:val="666666"/>
          <w:sz w:val="21"/>
          <w:szCs w:val="21"/>
        </w:rPr>
        <w:t>10</w:t>
      </w:r>
      <w:r>
        <w:rPr>
          <w:rFonts w:ascii="Georgia" w:hAnsi="Georgia"/>
          <w:color w:val="666666"/>
          <w:sz w:val="21"/>
          <w:szCs w:val="21"/>
        </w:rPr>
        <w:t>个单位，可得：</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6090285" cy="784860"/>
            <wp:effectExtent l="0" t="0" r="5715" b="0"/>
            <wp:docPr id="30" name="图片 30" descr="translationExample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nslationExamplePosi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0285" cy="78486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（算算看！一定要动手算算！！）</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这样就得到</w:t>
      </w:r>
      <w:proofErr w:type="gramStart"/>
      <w:r>
        <w:rPr>
          <w:rFonts w:ascii="Georgia" w:hAnsi="Georgia"/>
          <w:color w:val="666666"/>
          <w:sz w:val="21"/>
          <w:szCs w:val="21"/>
        </w:rPr>
        <w:t>了齐次向量</w:t>
      </w:r>
      <w:proofErr w:type="gramEnd"/>
      <w:r>
        <w:rPr>
          <w:rFonts w:ascii="Georgia" w:hAnsi="Georgia"/>
          <w:color w:val="666666"/>
          <w:sz w:val="21"/>
          <w:szCs w:val="21"/>
        </w:rPr>
        <w:t>(20, 10, 10, 1)</w:t>
      </w:r>
      <w:r>
        <w:rPr>
          <w:rFonts w:ascii="Georgia" w:hAnsi="Georgia"/>
          <w:color w:val="666666"/>
          <w:sz w:val="21"/>
          <w:szCs w:val="21"/>
        </w:rPr>
        <w:t>！记住，末尾的</w:t>
      </w:r>
      <w:r>
        <w:rPr>
          <w:rFonts w:ascii="Georgia" w:hAnsi="Georgia"/>
          <w:color w:val="666666"/>
          <w:sz w:val="21"/>
          <w:szCs w:val="21"/>
        </w:rPr>
        <w:t>1</w:t>
      </w:r>
      <w:r>
        <w:rPr>
          <w:rFonts w:ascii="Georgia" w:hAnsi="Georgia"/>
          <w:color w:val="666666"/>
          <w:sz w:val="21"/>
          <w:szCs w:val="21"/>
        </w:rPr>
        <w:t>表示这是一个点，而不是方向。经过变换计算后，点仍然是点，很合理。</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下面来看看，对一个代表</w:t>
      </w:r>
      <w:r>
        <w:rPr>
          <w:rFonts w:ascii="Georgia" w:hAnsi="Georgia"/>
          <w:color w:val="666666"/>
          <w:sz w:val="21"/>
          <w:szCs w:val="21"/>
        </w:rPr>
        <w:t>Z</w:t>
      </w:r>
      <w:r>
        <w:rPr>
          <w:rFonts w:ascii="Georgia" w:hAnsi="Georgia"/>
          <w:color w:val="666666"/>
          <w:sz w:val="21"/>
          <w:szCs w:val="21"/>
        </w:rPr>
        <w:t>轴负方向的向量，作上述平移变换会得到什么结果：</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5917565" cy="784860"/>
            <wp:effectExtent l="0" t="0" r="6985" b="0"/>
            <wp:docPr id="29" name="图片 29" descr="translationExampleDire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anslationExampleDirec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7565" cy="78486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即还是原来的</w:t>
      </w:r>
      <w:r>
        <w:rPr>
          <w:rFonts w:ascii="Georgia" w:hAnsi="Georgia"/>
          <w:color w:val="666666"/>
          <w:sz w:val="21"/>
          <w:szCs w:val="21"/>
        </w:rPr>
        <w:t>(0, 0, -1, 0)</w:t>
      </w:r>
      <w:r>
        <w:rPr>
          <w:rFonts w:ascii="Georgia" w:hAnsi="Georgia"/>
          <w:color w:val="666666"/>
          <w:sz w:val="21"/>
          <w:szCs w:val="21"/>
        </w:rPr>
        <w:t>方向，这也很合理，正好印证了前面的结论：</w:t>
      </w:r>
      <w:r>
        <w:rPr>
          <w:rFonts w:ascii="Georgia" w:hAnsi="Georgia"/>
          <w:color w:val="666666"/>
          <w:sz w:val="21"/>
          <w:szCs w:val="21"/>
        </w:rPr>
        <w:t>“</w:t>
      </w:r>
      <w:r>
        <w:rPr>
          <w:rFonts w:ascii="Georgia" w:hAnsi="Georgia"/>
          <w:color w:val="666666"/>
          <w:sz w:val="21"/>
          <w:szCs w:val="21"/>
        </w:rPr>
        <w:t>平移一个方向是毫无意义的</w:t>
      </w:r>
      <w:r>
        <w:rPr>
          <w:rFonts w:ascii="Georgia" w:hAnsi="Georgia"/>
          <w:color w:val="666666"/>
          <w:sz w:val="21"/>
          <w:szCs w:val="21"/>
        </w:rPr>
        <w:t>”</w:t>
      </w:r>
      <w:r>
        <w:rPr>
          <w:rFonts w:ascii="Georgia" w:hAnsi="Georgia"/>
          <w:color w:val="666666"/>
          <w:sz w:val="21"/>
          <w:szCs w:val="21"/>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那怎么用代码表示平移变换呢？</w:t>
      </w:r>
    </w:p>
    <w:p w:rsidR="007D4ADA" w:rsidRDefault="007D4ADA" w:rsidP="007D4ADA">
      <w:pPr>
        <w:pStyle w:val="a4"/>
        <w:spacing w:line="315" w:lineRule="atLeast"/>
        <w:rPr>
          <w:rFonts w:ascii="Georgia" w:hAnsi="Georgia"/>
          <w:color w:val="666666"/>
          <w:sz w:val="21"/>
          <w:szCs w:val="21"/>
        </w:rPr>
      </w:pPr>
      <w:r>
        <w:rPr>
          <w:rStyle w:val="a5"/>
          <w:rFonts w:ascii="Georgia" w:hAnsi="Georgia"/>
          <w:color w:val="666666"/>
          <w:sz w:val="21"/>
          <w:szCs w:val="21"/>
        </w:rPr>
        <w:t>用</w:t>
      </w:r>
      <w:r>
        <w:rPr>
          <w:rStyle w:val="a5"/>
          <w:rFonts w:ascii="Georgia" w:hAnsi="Georgia"/>
          <w:color w:val="666666"/>
          <w:sz w:val="21"/>
          <w:szCs w:val="21"/>
        </w:rPr>
        <w:t>C++</w:t>
      </w:r>
      <w:r>
        <w:rPr>
          <w:rStyle w:val="a5"/>
          <w:rFonts w:ascii="Georgia" w:hAnsi="Georgia"/>
          <w:color w:val="666666"/>
          <w:sz w:val="21"/>
          <w:szCs w:val="21"/>
        </w:rPr>
        <w:t>，</w:t>
      </w:r>
      <w:r>
        <w:rPr>
          <w:rStyle w:val="a5"/>
          <w:rFonts w:ascii="Georgia" w:hAnsi="Georgia"/>
          <w:color w:val="666666"/>
          <w:sz w:val="21"/>
          <w:szCs w:val="21"/>
        </w:rPr>
        <w:t>GLM</w:t>
      </w:r>
      <w:r>
        <w:rPr>
          <w:rStyle w:val="a5"/>
          <w:rFonts w:ascii="Georgia" w:hAnsi="Georgia"/>
          <w:color w:val="666666"/>
          <w:sz w:val="21"/>
          <w:szCs w:val="21"/>
        </w:rPr>
        <w:t>表示：</w:t>
      </w:r>
    </w:p>
    <w:p w:rsidR="007D4ADA" w:rsidRDefault="007D4ADA" w:rsidP="007D4ADA">
      <w:pPr>
        <w:pStyle w:val="HTML"/>
        <w:shd w:val="clear" w:color="auto" w:fill="23241F"/>
        <w:spacing w:before="240" w:after="240" w:line="315" w:lineRule="atLeast"/>
        <w:rPr>
          <w:color w:val="FFFFF1"/>
        </w:rPr>
      </w:pPr>
    </w:p>
    <w:p w:rsidR="007D4ADA" w:rsidRDefault="007D4ADA" w:rsidP="007D4ADA">
      <w:pPr>
        <w:pStyle w:val="HTML"/>
        <w:shd w:val="clear" w:color="auto" w:fill="23241F"/>
        <w:spacing w:before="240" w:after="240" w:line="315" w:lineRule="atLeast"/>
        <w:rPr>
          <w:color w:val="FFFFF1"/>
        </w:rPr>
      </w:pPr>
      <w:proofErr w:type="gramStart"/>
      <w:r>
        <w:rPr>
          <w:color w:val="FFFFF1"/>
        </w:rPr>
        <w:t>include  /</w:t>
      </w:r>
      <w:proofErr w:type="gramEnd"/>
      <w:r>
        <w:rPr>
          <w:color w:val="FFFFF1"/>
        </w:rPr>
        <w:t xml:space="preserve">/ after </w:t>
      </w:r>
    </w:p>
    <w:p w:rsidR="007D4ADA" w:rsidRDefault="007D4ADA" w:rsidP="007D4ADA">
      <w:pPr>
        <w:pStyle w:val="HTML"/>
        <w:shd w:val="clear" w:color="auto" w:fill="23241F"/>
        <w:spacing w:before="240" w:after="240" w:line="315" w:lineRule="atLeast"/>
        <w:rPr>
          <w:color w:val="FFFFF1"/>
        </w:rPr>
      </w:pP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myMatrix = glm::translate(10,0,0);</w:t>
      </w:r>
    </w:p>
    <w:p w:rsidR="007D4ADA" w:rsidRDefault="007D4ADA" w:rsidP="007D4ADA">
      <w:pPr>
        <w:pStyle w:val="HTML"/>
        <w:shd w:val="clear" w:color="auto" w:fill="23241F"/>
        <w:spacing w:before="240" w:after="240" w:line="315" w:lineRule="atLeast"/>
        <w:rPr>
          <w:color w:val="FFFFF1"/>
        </w:rPr>
      </w:pPr>
      <w:proofErr w:type="gramStart"/>
      <w:r>
        <w:rPr>
          <w:color w:val="FFFFF1"/>
        </w:rPr>
        <w:t>glm::vec4</w:t>
      </w:r>
      <w:proofErr w:type="gramEnd"/>
      <w:r>
        <w:rPr>
          <w:color w:val="FFFFF1"/>
        </w:rPr>
        <w:t xml:space="preserve"> myVector(10,10,10,0);</w:t>
      </w:r>
    </w:p>
    <w:p w:rsidR="007D4ADA" w:rsidRDefault="007D4ADA" w:rsidP="007D4ADA">
      <w:pPr>
        <w:pStyle w:val="HTML"/>
        <w:shd w:val="clear" w:color="auto" w:fill="23241F"/>
        <w:spacing w:before="240" w:after="240" w:line="315" w:lineRule="atLeast"/>
        <w:rPr>
          <w:color w:val="FFFFF1"/>
        </w:rPr>
      </w:pPr>
      <w:proofErr w:type="gramStart"/>
      <w:r>
        <w:rPr>
          <w:color w:val="FFFFF1"/>
        </w:rPr>
        <w:t>glm::vec4</w:t>
      </w:r>
      <w:proofErr w:type="gramEnd"/>
      <w:r>
        <w:rPr>
          <w:color w:val="FFFFF1"/>
        </w:rPr>
        <w:t xml:space="preserve"> transformedVector = myMatrix * myVector; // guess the result</w:t>
      </w:r>
    </w:p>
    <w:p w:rsidR="007D4ADA" w:rsidRDefault="007D4ADA" w:rsidP="007D4ADA">
      <w:pPr>
        <w:pStyle w:val="a4"/>
        <w:spacing w:line="315" w:lineRule="atLeast"/>
        <w:rPr>
          <w:rFonts w:ascii="Georgia" w:hAnsi="Georgia"/>
          <w:color w:val="666666"/>
          <w:sz w:val="21"/>
          <w:szCs w:val="21"/>
        </w:rPr>
      </w:pPr>
      <w:r>
        <w:rPr>
          <w:rStyle w:val="a5"/>
          <w:rFonts w:ascii="Georgia" w:hAnsi="Georgia"/>
          <w:color w:val="666666"/>
          <w:sz w:val="21"/>
          <w:szCs w:val="21"/>
        </w:rPr>
        <w:lastRenderedPageBreak/>
        <w:t>用</w:t>
      </w:r>
      <w:r>
        <w:rPr>
          <w:rStyle w:val="a5"/>
          <w:rFonts w:ascii="Georgia" w:hAnsi="Georgia"/>
          <w:color w:val="666666"/>
          <w:sz w:val="21"/>
          <w:szCs w:val="21"/>
        </w:rPr>
        <w:t>GLSL</w:t>
      </w:r>
      <w:r>
        <w:rPr>
          <w:rStyle w:val="a5"/>
          <w:rFonts w:ascii="Georgia" w:hAnsi="Georgia"/>
          <w:color w:val="666666"/>
          <w:sz w:val="21"/>
          <w:szCs w:val="21"/>
        </w:rPr>
        <w:t>表示：</w:t>
      </w:r>
      <w:r>
        <w:rPr>
          <w:rFonts w:ascii="Georgia" w:hAnsi="Georgia"/>
          <w:color w:val="666666"/>
          <w:sz w:val="21"/>
          <w:szCs w:val="21"/>
        </w:rPr>
        <w:t>呃，实际中我们几乎不用</w:t>
      </w:r>
      <w:r>
        <w:rPr>
          <w:rFonts w:ascii="Georgia" w:hAnsi="Georgia"/>
          <w:color w:val="666666"/>
          <w:sz w:val="21"/>
          <w:szCs w:val="21"/>
        </w:rPr>
        <w:t>GLSL</w:t>
      </w:r>
      <w:r>
        <w:rPr>
          <w:rFonts w:ascii="Georgia" w:hAnsi="Georgia"/>
          <w:color w:val="666666"/>
          <w:sz w:val="21"/>
          <w:szCs w:val="21"/>
        </w:rPr>
        <w:t>做。大多数情况下在</w:t>
      </w:r>
      <w:r>
        <w:rPr>
          <w:rFonts w:ascii="Georgia" w:hAnsi="Georgia"/>
          <w:color w:val="666666"/>
          <w:sz w:val="21"/>
          <w:szCs w:val="21"/>
        </w:rPr>
        <w:t>C++</w:t>
      </w:r>
      <w:r>
        <w:rPr>
          <w:rFonts w:ascii="Georgia" w:hAnsi="Georgia"/>
          <w:color w:val="666666"/>
          <w:sz w:val="21"/>
          <w:szCs w:val="21"/>
        </w:rPr>
        <w:t>代码中用</w:t>
      </w:r>
      <w:r>
        <w:rPr>
          <w:rFonts w:ascii="Georgia" w:hAnsi="Georgia"/>
          <w:color w:val="666666"/>
          <w:sz w:val="21"/>
          <w:szCs w:val="21"/>
        </w:rPr>
        <w:t>glm::translate()</w:t>
      </w:r>
      <w:r>
        <w:rPr>
          <w:rFonts w:ascii="Georgia" w:hAnsi="Georgia"/>
          <w:color w:val="666666"/>
          <w:sz w:val="21"/>
          <w:szCs w:val="21"/>
        </w:rPr>
        <w:t>算出矩阵，然后把它传给</w:t>
      </w:r>
      <w:r>
        <w:rPr>
          <w:rFonts w:ascii="Georgia" w:hAnsi="Georgia"/>
          <w:color w:val="666666"/>
          <w:sz w:val="21"/>
          <w:szCs w:val="21"/>
        </w:rPr>
        <w:t>GLSL</w:t>
      </w:r>
      <w:r>
        <w:rPr>
          <w:rFonts w:ascii="Georgia" w:hAnsi="Georgia"/>
          <w:color w:val="666666"/>
          <w:sz w:val="21"/>
          <w:szCs w:val="21"/>
        </w:rPr>
        <w:t>。在</w:t>
      </w:r>
      <w:r>
        <w:rPr>
          <w:rFonts w:ascii="Georgia" w:hAnsi="Georgia"/>
          <w:color w:val="666666"/>
          <w:sz w:val="21"/>
          <w:szCs w:val="21"/>
        </w:rPr>
        <w:t>GLSL</w:t>
      </w:r>
      <w:r>
        <w:rPr>
          <w:rFonts w:ascii="Georgia" w:hAnsi="Georgia"/>
          <w:color w:val="666666"/>
          <w:sz w:val="21"/>
          <w:szCs w:val="21"/>
        </w:rPr>
        <w:t>中只做一次乘法：</w:t>
      </w:r>
    </w:p>
    <w:p w:rsidR="007D4ADA" w:rsidRDefault="007D4ADA" w:rsidP="007D4ADA">
      <w:pPr>
        <w:pStyle w:val="HTML"/>
        <w:shd w:val="clear" w:color="auto" w:fill="23241F"/>
        <w:spacing w:before="240" w:after="240" w:line="315" w:lineRule="atLeast"/>
        <w:rPr>
          <w:color w:val="FFFFF1"/>
        </w:rPr>
      </w:pPr>
      <w:proofErr w:type="gramStart"/>
      <w:r>
        <w:rPr>
          <w:color w:val="FFFFF1"/>
        </w:rPr>
        <w:t>vec4</w:t>
      </w:r>
      <w:proofErr w:type="gramEnd"/>
      <w:r>
        <w:rPr>
          <w:color w:val="FFFFF1"/>
        </w:rPr>
        <w:t xml:space="preserve"> transformedVector = myMatrix * myVector;</w:t>
      </w:r>
    </w:p>
    <w:p w:rsidR="007D4ADA" w:rsidRDefault="007D4ADA" w:rsidP="007D4ADA">
      <w:pPr>
        <w:pStyle w:val="4"/>
        <w:spacing w:line="315" w:lineRule="atLeast"/>
        <w:rPr>
          <w:rFonts w:ascii="Georgia" w:hAnsi="Georgia"/>
          <w:color w:val="666666"/>
          <w:sz w:val="24"/>
          <w:szCs w:val="24"/>
        </w:rPr>
      </w:pPr>
      <w:r>
        <w:rPr>
          <w:rFonts w:ascii="Georgia" w:hAnsi="Georgia"/>
          <w:color w:val="666666"/>
        </w:rPr>
        <w:t>单位矩阵（</w:t>
      </w:r>
      <w:r>
        <w:rPr>
          <w:rFonts w:ascii="Georgia" w:hAnsi="Georgia"/>
          <w:color w:val="666666"/>
        </w:rPr>
        <w:t>Identity matrix</w:t>
      </w:r>
      <w:r>
        <w:rPr>
          <w:rFonts w:ascii="Georgia" w:hAnsi="Georgia"/>
          <w:color w:val="666666"/>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单位矩阵很特殊，它什么也不做。我提到它是因为，知道它和知道</w:t>
      </w:r>
      <w:r>
        <w:rPr>
          <w:rFonts w:ascii="Georgia" w:hAnsi="Georgia"/>
          <w:color w:val="666666"/>
          <w:sz w:val="21"/>
          <w:szCs w:val="21"/>
        </w:rPr>
        <w:t>A*1.0=A</w:t>
      </w:r>
      <w:r>
        <w:rPr>
          <w:rFonts w:ascii="Georgia" w:hAnsi="Georgia"/>
          <w:color w:val="666666"/>
          <w:sz w:val="21"/>
          <w:szCs w:val="21"/>
        </w:rPr>
        <w:t>一样重要。</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7065010" cy="758825"/>
            <wp:effectExtent l="0" t="0" r="2540" b="3175"/>
            <wp:docPr id="28" name="图片 28" descr="identity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dentityExamp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5010" cy="758825"/>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用</w:t>
      </w:r>
      <w:r>
        <w:rPr>
          <w:rFonts w:ascii="Georgia" w:hAnsi="Georgia"/>
          <w:color w:val="666666"/>
          <w:sz w:val="21"/>
          <w:szCs w:val="21"/>
        </w:rPr>
        <w:t>C++</w:t>
      </w:r>
      <w:r>
        <w:rPr>
          <w:rFonts w:ascii="Georgia" w:hAnsi="Georgia"/>
          <w:color w:val="666666"/>
          <w:sz w:val="21"/>
          <w:szCs w:val="21"/>
        </w:rPr>
        <w:t>表示：</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myIdentityMatrix = glm::mat4(1.0);</w:t>
      </w:r>
    </w:p>
    <w:p w:rsidR="007D4ADA" w:rsidRDefault="007D4ADA" w:rsidP="007D4ADA">
      <w:pPr>
        <w:pStyle w:val="4"/>
        <w:spacing w:line="315" w:lineRule="atLeast"/>
        <w:rPr>
          <w:rFonts w:ascii="Georgia" w:hAnsi="Georgia"/>
          <w:color w:val="666666"/>
          <w:sz w:val="24"/>
          <w:szCs w:val="24"/>
        </w:rPr>
      </w:pPr>
      <w:r>
        <w:rPr>
          <w:rFonts w:ascii="Georgia" w:hAnsi="Georgia"/>
          <w:color w:val="666666"/>
        </w:rPr>
        <w:t>缩放矩阵（</w:t>
      </w:r>
      <w:r>
        <w:rPr>
          <w:rFonts w:ascii="Georgia" w:hAnsi="Georgia"/>
          <w:color w:val="666666"/>
        </w:rPr>
        <w:t>Scaling matrices</w:t>
      </w:r>
      <w:r>
        <w:rPr>
          <w:rFonts w:ascii="Georgia" w:hAnsi="Georgia"/>
          <w:color w:val="666666"/>
        </w:rPr>
        <w:t>）</w:t>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缩放矩阵也很简单：</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931545" cy="836930"/>
            <wp:effectExtent l="0" t="0" r="1905" b="1270"/>
            <wp:docPr id="27" name="图片 27" descr="scaling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alingMatri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1545" cy="836930"/>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例如把一个向量（点或方向皆可）</w:t>
      </w:r>
      <w:proofErr w:type="gramStart"/>
      <w:r>
        <w:rPr>
          <w:rFonts w:ascii="Georgia" w:hAnsi="Georgia"/>
          <w:color w:val="666666"/>
          <w:sz w:val="21"/>
          <w:szCs w:val="21"/>
        </w:rPr>
        <w:t>沿各方</w:t>
      </w:r>
      <w:proofErr w:type="gramEnd"/>
      <w:r>
        <w:rPr>
          <w:rFonts w:ascii="Georgia" w:hAnsi="Georgia"/>
          <w:color w:val="666666"/>
          <w:sz w:val="21"/>
          <w:szCs w:val="21"/>
        </w:rPr>
        <w:t>向放大</w:t>
      </w:r>
      <w:r>
        <w:rPr>
          <w:rFonts w:ascii="Georgia" w:hAnsi="Georgia"/>
          <w:color w:val="666666"/>
          <w:sz w:val="21"/>
          <w:szCs w:val="21"/>
        </w:rPr>
        <w:t>2</w:t>
      </w:r>
      <w:r>
        <w:rPr>
          <w:rFonts w:ascii="Georgia" w:hAnsi="Georgia"/>
          <w:color w:val="666666"/>
          <w:sz w:val="21"/>
          <w:szCs w:val="21"/>
        </w:rPr>
        <w:t>倍：</w:t>
      </w:r>
    </w:p>
    <w:p w:rsidR="007D4ADA" w:rsidRDefault="007D4ADA" w:rsidP="007D4ADA">
      <w:pPr>
        <w:pStyle w:val="a4"/>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7608570" cy="758825"/>
            <wp:effectExtent l="0" t="0" r="0" b="3175"/>
            <wp:docPr id="26" name="图片 26" descr="scaling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alingExamp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08570" cy="758825"/>
                    </a:xfrm>
                    <a:prstGeom prst="rect">
                      <a:avLst/>
                    </a:prstGeom>
                    <a:noFill/>
                    <a:ln>
                      <a:noFill/>
                    </a:ln>
                  </pic:spPr>
                </pic:pic>
              </a:graphicData>
            </a:graphic>
          </wp:inline>
        </w:drawing>
      </w:r>
    </w:p>
    <w:p w:rsidR="007D4ADA" w:rsidRDefault="007D4ADA" w:rsidP="007D4ADA">
      <w:pPr>
        <w:pStyle w:val="a4"/>
        <w:spacing w:line="315" w:lineRule="atLeast"/>
        <w:rPr>
          <w:rFonts w:ascii="Georgia" w:hAnsi="Georgia"/>
          <w:color w:val="666666"/>
          <w:sz w:val="21"/>
          <w:szCs w:val="21"/>
        </w:rPr>
      </w:pPr>
      <w:r>
        <w:rPr>
          <w:rFonts w:ascii="Georgia" w:hAnsi="Georgia"/>
          <w:color w:val="666666"/>
          <w:sz w:val="21"/>
          <w:szCs w:val="21"/>
        </w:rPr>
        <w:t>w</w:t>
      </w:r>
      <w:r>
        <w:rPr>
          <w:rFonts w:ascii="Georgia" w:hAnsi="Georgia"/>
          <w:color w:val="666666"/>
          <w:sz w:val="21"/>
          <w:szCs w:val="21"/>
        </w:rPr>
        <w:t>还是没变。你也许会问：</w:t>
      </w:r>
      <w:r>
        <w:rPr>
          <w:rFonts w:ascii="Georgia" w:hAnsi="Georgia"/>
          <w:color w:val="666666"/>
          <w:sz w:val="21"/>
          <w:szCs w:val="21"/>
        </w:rPr>
        <w:t>“</w:t>
      </w:r>
      <w:r>
        <w:rPr>
          <w:rFonts w:ascii="Georgia" w:hAnsi="Georgia"/>
          <w:color w:val="666666"/>
          <w:sz w:val="21"/>
          <w:szCs w:val="21"/>
        </w:rPr>
        <w:t>缩放一个向量</w:t>
      </w:r>
      <w:r>
        <w:rPr>
          <w:rFonts w:ascii="Georgia" w:hAnsi="Georgia"/>
          <w:color w:val="666666"/>
          <w:sz w:val="21"/>
          <w:szCs w:val="21"/>
        </w:rPr>
        <w:t>”</w:t>
      </w:r>
      <w:r>
        <w:rPr>
          <w:rFonts w:ascii="Georgia" w:hAnsi="Georgia"/>
          <w:color w:val="666666"/>
          <w:sz w:val="21"/>
          <w:szCs w:val="21"/>
        </w:rPr>
        <w:t>有什么用？嗯，大多数情况下是没什么用，所以一般不会去做；但在某些罕见情况下它就有用了。（顺便说一下，单位矩阵只是缩放矩阵的一个特例，其</w:t>
      </w:r>
      <w:r>
        <w:rPr>
          <w:rFonts w:ascii="Georgia" w:hAnsi="Georgia"/>
          <w:color w:val="666666"/>
          <w:sz w:val="21"/>
          <w:szCs w:val="21"/>
        </w:rPr>
        <w:t>(X, Y, Z) = (1, 1, 1)</w:t>
      </w:r>
      <w:r>
        <w:rPr>
          <w:rFonts w:ascii="Georgia" w:hAnsi="Georgia"/>
          <w:color w:val="666666"/>
          <w:sz w:val="21"/>
          <w:szCs w:val="21"/>
        </w:rPr>
        <w:t>。单位矩阵同时也是旋转矩阵的一个特例，其</w:t>
      </w:r>
      <w:r>
        <w:rPr>
          <w:rFonts w:ascii="Georgia" w:hAnsi="Georgia"/>
          <w:color w:val="666666"/>
          <w:sz w:val="21"/>
          <w:szCs w:val="21"/>
        </w:rPr>
        <w:t>(X, Y, Z)=(0, 0, 0)</w:t>
      </w:r>
      <w:r>
        <w:rPr>
          <w:rFonts w:ascii="Georgia" w:hAnsi="Georgia"/>
          <w:color w:val="666666"/>
          <w:sz w:val="21"/>
          <w:szCs w:val="21"/>
        </w:rPr>
        <w:t>）。</w:t>
      </w:r>
    </w:p>
    <w:p w:rsidR="007D4ADA" w:rsidRDefault="007D4ADA" w:rsidP="007D4ADA">
      <w:pPr>
        <w:pStyle w:val="a4"/>
        <w:spacing w:line="315" w:lineRule="atLeast"/>
        <w:rPr>
          <w:rFonts w:ascii="Georgia" w:hAnsi="Georgia"/>
          <w:color w:val="666666"/>
          <w:sz w:val="21"/>
          <w:szCs w:val="21"/>
        </w:rPr>
      </w:pPr>
      <w:r>
        <w:rPr>
          <w:rStyle w:val="a5"/>
          <w:rFonts w:ascii="Georgia" w:hAnsi="Georgia"/>
          <w:color w:val="666666"/>
          <w:sz w:val="21"/>
          <w:szCs w:val="21"/>
        </w:rPr>
        <w:t>用</w:t>
      </w:r>
      <w:r>
        <w:rPr>
          <w:rStyle w:val="a5"/>
          <w:rFonts w:ascii="Georgia" w:hAnsi="Georgia"/>
          <w:color w:val="666666"/>
          <w:sz w:val="21"/>
          <w:szCs w:val="21"/>
        </w:rPr>
        <w:t>C++</w:t>
      </w:r>
      <w:r>
        <w:rPr>
          <w:rStyle w:val="a5"/>
          <w:rFonts w:ascii="Georgia" w:hAnsi="Georgia"/>
          <w:color w:val="666666"/>
          <w:sz w:val="21"/>
          <w:szCs w:val="21"/>
        </w:rPr>
        <w:t>表示：</w:t>
      </w:r>
    </w:p>
    <w:p w:rsidR="007D4ADA" w:rsidRDefault="007D4ADA" w:rsidP="007D4ADA">
      <w:pPr>
        <w:pStyle w:val="HTML"/>
        <w:shd w:val="clear" w:color="auto" w:fill="23241F"/>
        <w:spacing w:before="240" w:after="240" w:line="315" w:lineRule="atLeast"/>
        <w:rPr>
          <w:color w:val="FFFFF1"/>
        </w:rPr>
      </w:pPr>
      <w:r>
        <w:rPr>
          <w:color w:val="FFFFF1"/>
        </w:rPr>
        <w:t>// Use #include &lt;="" pre=""&gt;</w:t>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lastRenderedPageBreak/>
        <w:t>旋转矩阵（</w:t>
      </w:r>
      <w:r>
        <w:rPr>
          <w:color w:val="FFFFF1"/>
        </w:rPr>
        <w:t>Rotation matrices</w:t>
      </w:r>
      <w:r>
        <w:rPr>
          <w:color w:val="FFFFF1"/>
        </w:rPr>
        <w:t>）</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旋转矩阵比较复杂。这里略过细节，因为日常应用中，你并不需要知道矩阵的内部构造。</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想了解更多，请看</w:t>
      </w:r>
      <w:hyperlink r:id="rId53" w:history="1">
        <w:r>
          <w:rPr>
            <w:rStyle w:val="a3"/>
            <w:color w:val="499EF3"/>
          </w:rPr>
          <w:t>矩阵和四元组常见问题</w:t>
        </w:r>
      </w:hyperlink>
      <w:r>
        <w:rPr>
          <w:color w:val="FFFFF1"/>
        </w:rPr>
        <w:t>（这个资源很热门，应该有中文版吧）。</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用C++表示：</w:t>
      </w:r>
    </w:p>
    <w:p w:rsidR="007D4ADA" w:rsidRDefault="007D4ADA" w:rsidP="007D4ADA">
      <w:pPr>
        <w:pStyle w:val="HTML"/>
        <w:shd w:val="clear" w:color="auto" w:fill="23241F"/>
        <w:spacing w:before="240" w:after="240" w:line="315" w:lineRule="atLeast"/>
        <w:rPr>
          <w:color w:val="FFFFF1"/>
        </w:rPr>
      </w:pPr>
      <w:r>
        <w:rPr>
          <w:color w:val="FFFFF1"/>
        </w:rPr>
        <w:t>// Use #include &lt;="" pre=""&gt;</w:t>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复合变换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前面已经学习了如何旋转、平移和缩放向量。要是能将它们组合起来就更好了。只需把这些矩阵相乘即可，例如：</w:t>
      </w:r>
    </w:p>
    <w:p w:rsidR="007D4ADA" w:rsidRDefault="007D4ADA" w:rsidP="007D4ADA">
      <w:pPr>
        <w:pStyle w:val="HTML"/>
        <w:shd w:val="clear" w:color="auto" w:fill="23241F"/>
        <w:spacing w:before="240" w:after="240" w:line="315" w:lineRule="atLeast"/>
        <w:rPr>
          <w:color w:val="FFFFF1"/>
        </w:rPr>
      </w:pPr>
      <w:r>
        <w:rPr>
          <w:color w:val="FFFFF1"/>
        </w:rPr>
        <w:t>TransformedVector = TranslationMatrix * RotationMatrix * ScaleMatrix * OriginalVector;</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！！！千万注意！！！这行代码最先执行缩放，接着旋转，最后才是平移。这就是矩阵乘法的工作方式。</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变换的顺序不同，得出的结果也不同。体验一下：</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向前一步（</w:t>
      </w:r>
      <w:proofErr w:type="gramStart"/>
      <w:r>
        <w:rPr>
          <w:color w:val="FFFFF1"/>
        </w:rPr>
        <w:t>小心别</w:t>
      </w:r>
      <w:proofErr w:type="gramEnd"/>
      <w:r>
        <w:rPr>
          <w:color w:val="FFFFF1"/>
        </w:rPr>
        <w:t>磕着爱机）然后左转；</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左转，然后向前一步</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实际上，上述顺序正是你在变换游戏人物或者其他物体时所需的：先缩放；再调整方向；最后平移。例如，假设有个船的模型（为简化，略去旋转）：</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错误做法：</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按(10, 0, 0)平移船体。船体中心目前距离原点10个单位。</w:t>
      </w:r>
    </w:p>
    <w:p w:rsidR="007D4ADA" w:rsidRDefault="007D4ADA" w:rsidP="007D4ADA">
      <w:pPr>
        <w:pStyle w:val="HTML"/>
        <w:shd w:val="clear" w:color="auto" w:fill="23241F"/>
        <w:spacing w:line="315" w:lineRule="atLeast"/>
        <w:ind w:left="720"/>
        <w:rPr>
          <w:color w:val="FFFFF1"/>
        </w:rPr>
      </w:pPr>
    </w:p>
    <w:p w:rsidR="007D4ADA" w:rsidRDefault="007D4ADA" w:rsidP="007D4ADA">
      <w:pPr>
        <w:pStyle w:val="HTML"/>
        <w:numPr>
          <w:ilvl w:val="0"/>
          <w:numId w:val="6"/>
        </w:numPr>
        <w:shd w:val="clear" w:color="auto" w:fill="23241F"/>
        <w:tabs>
          <w:tab w:val="clear" w:pos="720"/>
        </w:tabs>
        <w:spacing w:before="100" w:beforeAutospacing="1" w:after="100" w:afterAutospacing="1" w:line="315" w:lineRule="atLeast"/>
        <w:rPr>
          <w:color w:val="FFFFF1"/>
        </w:rPr>
      </w:pPr>
      <w:r>
        <w:rPr>
          <w:color w:val="FFFFF1"/>
        </w:rPr>
        <w:t>将船体放大2倍。以原点为参照，每个坐标都变成原来的2倍，就出问题了。……最后你是得到一艘放大的船，但</w:t>
      </w:r>
      <w:r>
        <w:rPr>
          <w:color w:val="FFFFF1"/>
        </w:rPr>
        <w:br/>
      </w:r>
    </w:p>
    <w:p w:rsidR="007D4ADA" w:rsidRDefault="007D4ADA" w:rsidP="007D4ADA">
      <w:pPr>
        <w:pStyle w:val="HTML"/>
        <w:numPr>
          <w:ilvl w:val="0"/>
          <w:numId w:val="6"/>
        </w:numPr>
        <w:shd w:val="clear" w:color="auto" w:fill="23241F"/>
        <w:tabs>
          <w:tab w:val="clear" w:pos="720"/>
        </w:tabs>
        <w:spacing w:before="100" w:beforeAutospacing="1" w:after="100" w:afterAutospacing="1" w:line="315" w:lineRule="atLeast"/>
        <w:rPr>
          <w:color w:val="FFFFF1"/>
        </w:rPr>
      </w:pPr>
      <w:r>
        <w:rPr>
          <w:color w:val="FFFFF1"/>
        </w:rPr>
        <w:lastRenderedPageBreak/>
        <w:t>其中心位于2*10=20。这可不是你想要的结果。</w:t>
      </w:r>
    </w:p>
    <w:p w:rsidR="007D4ADA" w:rsidRDefault="007D4ADA" w:rsidP="007D4ADA">
      <w:pPr>
        <w:pStyle w:val="HTML"/>
        <w:shd w:val="clear" w:color="auto" w:fill="23241F"/>
        <w:spacing w:line="315" w:lineRule="atLeast"/>
        <w:ind w:left="720"/>
        <w:rPr>
          <w:color w:val="FFFFF1"/>
        </w:rPr>
      </w:pP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正确做法：</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将船体放大2倍，得到一艘中心位于原点的大船。</w:t>
      </w:r>
    </w:p>
    <w:p w:rsidR="007D4ADA" w:rsidRDefault="007D4ADA" w:rsidP="007D4ADA">
      <w:pPr>
        <w:pStyle w:val="HTML"/>
        <w:shd w:val="clear" w:color="auto" w:fill="23241F"/>
        <w:spacing w:line="315" w:lineRule="atLeast"/>
        <w:ind w:left="720"/>
        <w:rPr>
          <w:color w:val="FFFFF1"/>
        </w:rPr>
      </w:pPr>
    </w:p>
    <w:p w:rsidR="007D4ADA" w:rsidRDefault="007D4ADA" w:rsidP="007D4ADA">
      <w:pPr>
        <w:pStyle w:val="HTML"/>
        <w:numPr>
          <w:ilvl w:val="0"/>
          <w:numId w:val="7"/>
        </w:numPr>
        <w:shd w:val="clear" w:color="auto" w:fill="23241F"/>
        <w:tabs>
          <w:tab w:val="clear" w:pos="720"/>
        </w:tabs>
        <w:spacing w:before="100" w:beforeAutospacing="1" w:after="100" w:afterAutospacing="1" w:line="315" w:lineRule="atLeast"/>
        <w:rPr>
          <w:color w:val="FFFFF1"/>
        </w:rPr>
      </w:pPr>
      <w:r>
        <w:rPr>
          <w:color w:val="FFFFF1"/>
        </w:rPr>
        <w:t>平移船体。</w:t>
      </w:r>
      <w:proofErr w:type="gramStart"/>
      <w:r>
        <w:rPr>
          <w:color w:val="FFFFF1"/>
        </w:rPr>
        <w:t>船大小</w:t>
      </w:r>
      <w:proofErr w:type="gramEnd"/>
      <w:r>
        <w:rPr>
          <w:color w:val="FFFFF1"/>
        </w:rPr>
        <w:t>不变，移动距离也正确。</w:t>
      </w:r>
    </w:p>
    <w:p w:rsidR="007D4ADA" w:rsidRDefault="007D4ADA" w:rsidP="007D4ADA">
      <w:pPr>
        <w:pStyle w:val="HTML"/>
        <w:shd w:val="clear" w:color="auto" w:fill="23241F"/>
        <w:spacing w:line="315" w:lineRule="atLeast"/>
        <w:ind w:left="720"/>
        <w:rPr>
          <w:color w:val="FFFFF1"/>
        </w:rPr>
      </w:pP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矩阵-矩阵乘法和矩阵-向量乘法类似，所以这里也会省略一些细节，不清楚的请移步“矩阵和四元数常见问题”。现在，就让计算机来算：</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用C++，GLM表示：</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myModelMatrix = myTranslationMatrix * myRotationMatrix * myScaleMatrix;</w:t>
      </w:r>
    </w:p>
    <w:p w:rsidR="007D4ADA" w:rsidRDefault="007D4ADA" w:rsidP="007D4ADA">
      <w:pPr>
        <w:pStyle w:val="HTML"/>
        <w:shd w:val="clear" w:color="auto" w:fill="23241F"/>
        <w:spacing w:before="240" w:after="240" w:line="315" w:lineRule="atLeast"/>
        <w:rPr>
          <w:color w:val="FFFFF1"/>
        </w:rPr>
      </w:pPr>
      <w:proofErr w:type="gramStart"/>
      <w:r>
        <w:rPr>
          <w:color w:val="FFFFF1"/>
        </w:rPr>
        <w:t>glm::vec4</w:t>
      </w:r>
      <w:proofErr w:type="gramEnd"/>
      <w:r>
        <w:rPr>
          <w:color w:val="FFFFF1"/>
        </w:rPr>
        <w:t xml:space="preserve"> myTransformedVector = myModelMatrix * myOriginalVector;</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用GLSL表示：</w:t>
      </w:r>
    </w:p>
    <w:p w:rsidR="007D4ADA" w:rsidRDefault="007D4ADA" w:rsidP="007D4ADA">
      <w:pPr>
        <w:pStyle w:val="HTML"/>
        <w:shd w:val="clear" w:color="auto" w:fill="23241F"/>
        <w:spacing w:before="240" w:after="240" w:line="315" w:lineRule="atLeast"/>
        <w:rPr>
          <w:color w:val="FFFFF1"/>
        </w:rPr>
      </w:pPr>
      <w:proofErr w:type="gramStart"/>
      <w:r>
        <w:rPr>
          <w:color w:val="FFFFF1"/>
        </w:rPr>
        <w:t>mat4</w:t>
      </w:r>
      <w:proofErr w:type="gramEnd"/>
      <w:r>
        <w:rPr>
          <w:color w:val="FFFFF1"/>
        </w:rPr>
        <w:t xml:space="preserve"> transform = mat2 * mat1;</w:t>
      </w:r>
    </w:p>
    <w:p w:rsidR="007D4ADA" w:rsidRDefault="007D4ADA" w:rsidP="007D4ADA">
      <w:pPr>
        <w:pStyle w:val="HTML"/>
        <w:shd w:val="clear" w:color="auto" w:fill="23241F"/>
        <w:spacing w:before="240" w:after="240" w:line="315" w:lineRule="atLeast"/>
        <w:rPr>
          <w:color w:val="FFFFF1"/>
        </w:rPr>
      </w:pPr>
      <w:r>
        <w:rPr>
          <w:color w:val="FFFFF1"/>
        </w:rPr>
        <w:t>vec4 out_vec = transform * in_vec;</w:t>
      </w:r>
    </w:p>
    <w:p w:rsidR="007D4ADA" w:rsidRDefault="007D4ADA" w:rsidP="007D4ADA">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模型（</w:t>
      </w:r>
      <w:r>
        <w:rPr>
          <w:color w:val="FFFFF1"/>
        </w:rPr>
        <w:t>Model</w:t>
      </w:r>
      <w:r>
        <w:rPr>
          <w:color w:val="FFFFF1"/>
        </w:rPr>
        <w:t>）、视图（</w:t>
      </w:r>
      <w:r>
        <w:rPr>
          <w:color w:val="FFFFF1"/>
        </w:rPr>
        <w:t>View</w:t>
      </w:r>
      <w:r>
        <w:rPr>
          <w:color w:val="FFFFF1"/>
        </w:rPr>
        <w:t>）和投影（</w:t>
      </w:r>
      <w:r>
        <w:rPr>
          <w:color w:val="FFFFF1"/>
        </w:rPr>
        <w:t>Projection</w:t>
      </w:r>
      <w:r>
        <w:rPr>
          <w:color w:val="FFFFF1"/>
        </w:rPr>
        <w:t>）矩阵</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6"/>
          <w:color w:val="FFFFF1"/>
        </w:rPr>
        <w:t>在接下来的课程中，我们假定已知绘制Blender经典三维模型：小猴Suzanne的方法。</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利用模型、视图和投影矩阵，可以将变换过程清晰地分解为三个阶段。这个方法你可以不用（我们在前两课就没用），但最好要用。我们即将看到，它们把整个流程划分得很清楚，故被广为使用。</w:t>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lastRenderedPageBreak/>
        <w:t>模型矩阵</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这个三维模型，和我们心爱的红色三角形一样，是由一组顶点定义的。顶点的XYZ坐标是相对于物体中心定义的：也就是说，若某顶点位于(0, 0, 0)，它就在物体的中心。</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drawing>
          <wp:inline distT="0" distB="0" distL="0" distR="0">
            <wp:extent cx="9144000" cy="5141595"/>
            <wp:effectExtent l="0" t="0" r="0" b="1905"/>
            <wp:docPr id="25" name="图片 25"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e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也许玩家需要用键</w:t>
      </w:r>
      <w:proofErr w:type="gramStart"/>
      <w:r>
        <w:rPr>
          <w:color w:val="FFFFF1"/>
        </w:rPr>
        <w:t>鼠控制</w:t>
      </w:r>
      <w:proofErr w:type="gramEnd"/>
      <w:r>
        <w:rPr>
          <w:color w:val="FFFFF1"/>
        </w:rPr>
        <w:t>这个模型，所以我们希望能够移动它。这简单，只需学会：缩放</w:t>
      </w:r>
      <w:r>
        <w:rPr>
          <w:rStyle w:val="a6"/>
          <w:color w:val="FFFFF1"/>
        </w:rPr>
        <w:t>旋转</w:t>
      </w:r>
      <w:r>
        <w:rPr>
          <w:color w:val="FFFFF1"/>
        </w:rPr>
        <w:t>平移就行了。在每一帧中，用算出的这个矩阵，去乘（在GLSL中乘，不是C++中！）所有的顶点，物体就动了。唯一不动的就是世界坐标系（World Space）的中心。</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24" name="图片 24"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l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现在，物体所有顶点都位于世界坐标系。下图中黑色箭头的意思是：</w:t>
      </w:r>
      <w:r>
        <w:rPr>
          <w:rStyle w:val="a6"/>
          <w:color w:val="FFFFF1"/>
        </w:rPr>
        <w:t>从模型坐标系（Model Space）（顶点都相对于模型的中心定义）变换到世界坐标系（顶点都相对于世界坐标</w:t>
      </w:r>
      <w:proofErr w:type="gramStart"/>
      <w:r>
        <w:rPr>
          <w:rStyle w:val="a6"/>
          <w:color w:val="FFFFF1"/>
        </w:rPr>
        <w:t>系中心</w:t>
      </w:r>
      <w:proofErr w:type="gramEnd"/>
      <w:r>
        <w:rPr>
          <w:rStyle w:val="a6"/>
          <w:color w:val="FFFFF1"/>
        </w:rPr>
        <w:t>定义）。</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23" name="图片 23" descr="model_to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_to_worl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下图概括了这一过程：</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drawing>
          <wp:inline distT="0" distB="0" distL="0" distR="0">
            <wp:extent cx="2286000" cy="1405890"/>
            <wp:effectExtent l="0" t="0" r="0" b="3810"/>
            <wp:docPr id="22" name="图片 22"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1405890"/>
                    </a:xfrm>
                    <a:prstGeom prst="rect">
                      <a:avLst/>
                    </a:prstGeom>
                    <a:noFill/>
                    <a:ln>
                      <a:noFill/>
                    </a:ln>
                  </pic:spPr>
                </pic:pic>
              </a:graphicData>
            </a:graphic>
          </wp:inline>
        </w:drawing>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视图矩阵</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这里再引用一下《飞出个未来》：</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引擎完全没有推动飞船。飞船静止在原处，而引擎推动了环绕着飞船的宇宙。</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21" name="图片 21"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me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仔细想想，相机的原理也是相通的。如果想换个角度观察一座山，你可以移动相机也可以……移动山。后者在生活中不可行，在计算机图形学中却十分方便。</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起初，相机位于世界坐标系的原点。移动世界只需乘上一个矩阵。假如你想把相机向右（X轴正方向）移动3个单位，这和把整个世界（包括网格）向左（X轴负方向）移3个单位是等效的！脑子有点乱？来写代码：</w:t>
      </w:r>
    </w:p>
    <w:p w:rsidR="007D4ADA" w:rsidRDefault="007D4ADA" w:rsidP="007D4ADA">
      <w:pPr>
        <w:pStyle w:val="HTML"/>
        <w:shd w:val="clear" w:color="auto" w:fill="23241F"/>
        <w:spacing w:before="240" w:after="240" w:line="315" w:lineRule="atLeast"/>
        <w:rPr>
          <w:color w:val="FFFFF1"/>
        </w:rPr>
      </w:pPr>
      <w:r>
        <w:rPr>
          <w:color w:val="FFFFF1"/>
        </w:rPr>
        <w:t>// Use #include &lt;="" pre=""&gt;</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下图展示了：从世界坐标系（顶点都相对于世界坐标</w:t>
      </w:r>
      <w:proofErr w:type="gramStart"/>
      <w:r>
        <w:rPr>
          <w:color w:val="FFFFF1"/>
        </w:rPr>
        <w:t>系中心</w:t>
      </w:r>
      <w:proofErr w:type="gramEnd"/>
      <w:r>
        <w:rPr>
          <w:color w:val="FFFFF1"/>
        </w:rPr>
        <w:t>定义）到观察坐标系（Camera Space，顶点都相对于相机定义）的变换。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20" name="图片 20" descr="model_to_world_to_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el_to_world_to_came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在脑袋撑爆前，来欣赏一下GLM伟大的glm::LookAt函数吧：</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CameraMatrix = glm::LookAt(</w:t>
      </w:r>
    </w:p>
    <w:p w:rsidR="007D4ADA" w:rsidRDefault="007D4ADA" w:rsidP="007D4ADA">
      <w:pPr>
        <w:pStyle w:val="HTML"/>
        <w:shd w:val="clear" w:color="auto" w:fill="23241F"/>
        <w:spacing w:before="240" w:after="240" w:line="315" w:lineRule="atLeast"/>
        <w:rPr>
          <w:color w:val="FFFFF1"/>
        </w:rPr>
      </w:pPr>
      <w:r>
        <w:rPr>
          <w:color w:val="FFFFF1"/>
        </w:rPr>
        <w:t xml:space="preserve">    </w:t>
      </w:r>
      <w:proofErr w:type="gramStart"/>
      <w:r>
        <w:rPr>
          <w:color w:val="FFFFF1"/>
        </w:rPr>
        <w:t>cameraPosition</w:t>
      </w:r>
      <w:proofErr w:type="gramEnd"/>
      <w:r>
        <w:rPr>
          <w:color w:val="FFFFF1"/>
        </w:rPr>
        <w:t>, // the position of your camera, in world space</w:t>
      </w:r>
    </w:p>
    <w:p w:rsidR="007D4ADA" w:rsidRDefault="007D4ADA" w:rsidP="007D4ADA">
      <w:pPr>
        <w:pStyle w:val="HTML"/>
        <w:shd w:val="clear" w:color="auto" w:fill="23241F"/>
        <w:spacing w:before="240" w:after="240" w:line="315" w:lineRule="atLeast"/>
        <w:rPr>
          <w:color w:val="FFFFF1"/>
        </w:rPr>
      </w:pPr>
      <w:r>
        <w:rPr>
          <w:color w:val="FFFFF1"/>
        </w:rPr>
        <w:t xml:space="preserve">    </w:t>
      </w:r>
      <w:proofErr w:type="gramStart"/>
      <w:r>
        <w:rPr>
          <w:color w:val="FFFFF1"/>
        </w:rPr>
        <w:t>cameraTarget</w:t>
      </w:r>
      <w:proofErr w:type="gramEnd"/>
      <w:r>
        <w:rPr>
          <w:color w:val="FFFFF1"/>
        </w:rPr>
        <w:t>,   // where you want to look at, in world space</w:t>
      </w:r>
    </w:p>
    <w:p w:rsidR="007D4ADA" w:rsidRDefault="007D4ADA" w:rsidP="007D4ADA">
      <w:pPr>
        <w:pStyle w:val="HTML"/>
        <w:shd w:val="clear" w:color="auto" w:fill="23241F"/>
        <w:spacing w:before="240" w:after="240" w:line="315" w:lineRule="atLeast"/>
        <w:rPr>
          <w:color w:val="FFFFF1"/>
        </w:rPr>
      </w:pPr>
      <w:r>
        <w:rPr>
          <w:color w:val="FFFFF1"/>
        </w:rPr>
        <w:t xml:space="preserve">    </w:t>
      </w:r>
      <w:proofErr w:type="gramStart"/>
      <w:r>
        <w:rPr>
          <w:color w:val="FFFFF1"/>
        </w:rPr>
        <w:t>upVector</w:t>
      </w:r>
      <w:proofErr w:type="gramEnd"/>
      <w:r>
        <w:rPr>
          <w:color w:val="FFFFF1"/>
        </w:rPr>
        <w:t xml:space="preserve">        // probably glm::vec3(0,1,0), but (0,-1,0) would make you looking upside-down, which can be great too</w:t>
      </w:r>
    </w:p>
    <w:p w:rsidR="007D4ADA" w:rsidRDefault="007D4ADA" w:rsidP="007D4ADA">
      <w:pPr>
        <w:pStyle w:val="HTML"/>
        <w:shd w:val="clear" w:color="auto" w:fill="23241F"/>
        <w:spacing w:before="240" w:after="240" w:line="315" w:lineRule="atLeast"/>
        <w:rPr>
          <w:color w:val="FFFFF1"/>
        </w:rPr>
      </w:pPr>
      <w:r>
        <w:rPr>
          <w:color w:val="FFFFF1"/>
        </w:rPr>
        <w:t>);</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下图解释了上述变换过程：</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2286000" cy="2527300"/>
            <wp:effectExtent l="0" t="0" r="0" b="6350"/>
            <wp:docPr id="19" name="图片 19" descr="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V"/>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2527300"/>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还没完呢。</w:t>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投影矩阵</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现在，我们处于观察坐标系中。这意味着，经历了这么多变换后，现在一个坐标为(0,0)的顶点，应该被画在屏幕的中心。但仅有x、y坐标还不足以确定物体是否应该画在屏幕上：它到相机的距离（z）也很重要！两个x、y坐标相同的顶点，z值较大的一个将会最终显示在屏幕上。</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这就是所谓的透视投影（perspective projection）：</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18" name="图片 18" descr="model_to_world_to_camera_to_homogene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el_to_world_to_camera_to_homogeneou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好在用一个4×4矩阵就能表示这个投影¹ :</w:t>
      </w:r>
    </w:p>
    <w:p w:rsidR="007D4ADA" w:rsidRDefault="007D4ADA" w:rsidP="007D4ADA">
      <w:pPr>
        <w:pStyle w:val="HTML"/>
        <w:shd w:val="clear" w:color="auto" w:fill="23241F"/>
        <w:spacing w:before="240" w:after="240" w:line="315" w:lineRule="atLeast"/>
        <w:rPr>
          <w:color w:val="FFFFF1"/>
        </w:rPr>
      </w:pPr>
      <w:r>
        <w:rPr>
          <w:color w:val="FFFFF1"/>
        </w:rPr>
        <w:t>// Generates a really hard-to-read matrix, but a normal, standard 4x4 matrix nonetheless</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projectionMatrix = glm::perspective(</w:t>
      </w:r>
    </w:p>
    <w:p w:rsidR="007D4ADA" w:rsidRDefault="007D4ADA" w:rsidP="007D4ADA">
      <w:pPr>
        <w:pStyle w:val="HTML"/>
        <w:shd w:val="clear" w:color="auto" w:fill="23241F"/>
        <w:spacing w:before="240" w:after="240" w:line="315" w:lineRule="atLeast"/>
        <w:rPr>
          <w:color w:val="FFFFF1"/>
        </w:rPr>
      </w:pPr>
      <w:r>
        <w:rPr>
          <w:color w:val="FFFFF1"/>
        </w:rPr>
        <w:t xml:space="preserve">    FoV,         // The horizontal Field of View, in </w:t>
      </w:r>
      <w:proofErr w:type="gramStart"/>
      <w:r>
        <w:rPr>
          <w:color w:val="FFFFF1"/>
        </w:rPr>
        <w:t>degrees :</w:t>
      </w:r>
      <w:proofErr w:type="gramEnd"/>
      <w:r>
        <w:rPr>
          <w:color w:val="FFFFF1"/>
        </w:rPr>
        <w:t xml:space="preserve"> the amount of "zoom". Think "camera lens". Usually between 90° (extra wide) and 30° (quite zoomed in)</w:t>
      </w:r>
    </w:p>
    <w:p w:rsidR="007D4ADA" w:rsidRDefault="007D4ADA" w:rsidP="007D4ADA">
      <w:pPr>
        <w:pStyle w:val="HTML"/>
        <w:shd w:val="clear" w:color="auto" w:fill="23241F"/>
        <w:spacing w:before="240" w:after="240" w:line="315" w:lineRule="atLeast"/>
        <w:rPr>
          <w:color w:val="FFFFF1"/>
        </w:rPr>
      </w:pPr>
      <w:r>
        <w:rPr>
          <w:color w:val="FFFFF1"/>
        </w:rPr>
        <w:t xml:space="preserve">    4.0f / 3.0f, // Aspect Ratio. </w:t>
      </w:r>
      <w:proofErr w:type="gramStart"/>
      <w:r>
        <w:rPr>
          <w:color w:val="FFFFF1"/>
        </w:rPr>
        <w:t>Depends on the size of your window.</w:t>
      </w:r>
      <w:proofErr w:type="gramEnd"/>
      <w:r>
        <w:rPr>
          <w:color w:val="FFFFF1"/>
        </w:rPr>
        <w:t xml:space="preserve"> Notice that 4/3 == 800/600 == 1280/960, sounds </w:t>
      </w:r>
      <w:proofErr w:type="gramStart"/>
      <w:r>
        <w:rPr>
          <w:color w:val="FFFFF1"/>
        </w:rPr>
        <w:t>familiar ?</w:t>
      </w:r>
      <w:proofErr w:type="gramEnd"/>
    </w:p>
    <w:p w:rsidR="007D4ADA" w:rsidRDefault="007D4ADA" w:rsidP="007D4ADA">
      <w:pPr>
        <w:pStyle w:val="HTML"/>
        <w:shd w:val="clear" w:color="auto" w:fill="23241F"/>
        <w:spacing w:before="240" w:after="240" w:line="315" w:lineRule="atLeast"/>
        <w:rPr>
          <w:color w:val="FFFFF1"/>
        </w:rPr>
      </w:pPr>
      <w:r>
        <w:rPr>
          <w:color w:val="FFFFF1"/>
        </w:rPr>
        <w:t xml:space="preserve">    0.1f,        // </w:t>
      </w:r>
      <w:proofErr w:type="gramStart"/>
      <w:r>
        <w:rPr>
          <w:color w:val="FFFFF1"/>
        </w:rPr>
        <w:t>Near</w:t>
      </w:r>
      <w:proofErr w:type="gramEnd"/>
      <w:r>
        <w:rPr>
          <w:color w:val="FFFFF1"/>
        </w:rPr>
        <w:t xml:space="preserve"> clipping plane. Keep as big as </w:t>
      </w:r>
      <w:proofErr w:type="gramStart"/>
      <w:r>
        <w:rPr>
          <w:color w:val="FFFFF1"/>
        </w:rPr>
        <w:t>possible,</w:t>
      </w:r>
      <w:proofErr w:type="gramEnd"/>
      <w:r>
        <w:rPr>
          <w:color w:val="FFFFF1"/>
        </w:rPr>
        <w:t xml:space="preserve"> or you'll get precision issues.</w:t>
      </w:r>
    </w:p>
    <w:p w:rsidR="007D4ADA" w:rsidRDefault="007D4ADA" w:rsidP="007D4ADA">
      <w:pPr>
        <w:pStyle w:val="HTML"/>
        <w:shd w:val="clear" w:color="auto" w:fill="23241F"/>
        <w:spacing w:before="240" w:after="240" w:line="315" w:lineRule="atLeast"/>
        <w:rPr>
          <w:color w:val="FFFFF1"/>
        </w:rPr>
      </w:pPr>
      <w:r>
        <w:rPr>
          <w:color w:val="FFFFF1"/>
        </w:rPr>
        <w:t xml:space="preserve">    100.0f       // Far clipping plane. Keep as little as possible.</w:t>
      </w:r>
    </w:p>
    <w:p w:rsidR="007D4ADA" w:rsidRDefault="007D4ADA" w:rsidP="007D4ADA">
      <w:pPr>
        <w:pStyle w:val="HTML"/>
        <w:shd w:val="clear" w:color="auto" w:fill="23241F"/>
        <w:spacing w:before="240" w:after="240" w:line="315" w:lineRule="atLeast"/>
        <w:rPr>
          <w:color w:val="FFFFF1"/>
        </w:rPr>
      </w:pPr>
      <w:r>
        <w:rPr>
          <w:color w:val="FFFFF1"/>
        </w:rPr>
        <w:lastRenderedPageBreak/>
        <w:t>);</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最后一个变换：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6"/>
          <w:color w:val="FFFFF1"/>
        </w:rPr>
        <w:t>从观察坐标系（顶点都相对于相机定义）到齐次坐标系（Homogeneous Space）（顶点都在一个小立方体中定义。立方体内的物体都会在屏幕上显示）的变换。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最后一幅图示：</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drawing>
          <wp:inline distT="0" distB="0" distL="0" distR="0">
            <wp:extent cx="2855595" cy="3640455"/>
            <wp:effectExtent l="0" t="0" r="1905" b="0"/>
            <wp:docPr id="17" name="图片 17" descr="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V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95" cy="364045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再添几张图，以便大家更好地理解投影变换。投影前，蓝色物体都位于观察坐标系中，红色的东西是相机的视域四棱锥（frustum）：这是相机实际能看见的区域。</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16" name="图片 16" descr="nonde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ndeform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用投影矩阵去乘前面的结果，得到如下效果：</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144000" cy="5141595"/>
            <wp:effectExtent l="0" t="0" r="0" b="1905"/>
            <wp:docPr id="15" name="图片 15" descr="homogene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mogeneou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44000" cy="51415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此图中，视域四棱锥变成了一个正方体（每条棱的范围都是-1到1，图上不太明显），所有的蓝色物体都经过了相同的形变。因此，离相机近的物体就显得大一些，远的显得小一些。和真实生活中一样！</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让我们从视域四棱锥的“后面”看看它们的模样：</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5736590" cy="5598795"/>
            <wp:effectExtent l="0" t="0" r="0" b="1905"/>
            <wp:docPr id="14" name="图片 14" descr="project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jected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559879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这就是你得出的图像了！看上去太方方正正了，因此，还需要做一次数学变换使之适合实际的窗口大小：</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6099175" cy="4399280"/>
            <wp:effectExtent l="0" t="0" r="0" b="1270"/>
            <wp:docPr id="13" name="图片 13" descr="fi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nal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9175" cy="4399280"/>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这就是实际渲染的图像啦！</w:t>
      </w:r>
    </w:p>
    <w:p w:rsidR="007D4ADA" w:rsidRDefault="007D4ADA" w:rsidP="007D4ADA">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复合变换：模型视图投影矩阵（</w:t>
      </w:r>
      <w:r>
        <w:rPr>
          <w:color w:val="FFFFF1"/>
        </w:rPr>
        <w:t>MVP</w:t>
      </w:r>
      <w:r>
        <w:rPr>
          <w:color w:val="FFFFF1"/>
        </w:rPr>
        <w:t>）</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再来一串亲爱的矩阵乘法：</w:t>
      </w:r>
    </w:p>
    <w:p w:rsidR="007D4ADA" w:rsidRDefault="007D4ADA" w:rsidP="007D4ADA">
      <w:pPr>
        <w:pStyle w:val="HTML"/>
        <w:shd w:val="clear" w:color="auto" w:fill="23241F"/>
        <w:spacing w:before="240" w:after="240" w:line="315" w:lineRule="atLeast"/>
        <w:rPr>
          <w:color w:val="FFFFF1"/>
        </w:rPr>
      </w:pPr>
      <w:r>
        <w:rPr>
          <w:color w:val="FFFFF1"/>
        </w:rPr>
        <w:t>// C+</w:t>
      </w:r>
      <w:proofErr w:type="gramStart"/>
      <w:r>
        <w:rPr>
          <w:color w:val="FFFFF1"/>
        </w:rPr>
        <w:t>+ :</w:t>
      </w:r>
      <w:proofErr w:type="gramEnd"/>
      <w:r>
        <w:rPr>
          <w:color w:val="FFFFF1"/>
        </w:rPr>
        <w:t xml:space="preserve"> compute the matrix</w:t>
      </w:r>
    </w:p>
    <w:p w:rsidR="007D4ADA" w:rsidRDefault="007D4ADA" w:rsidP="007D4ADA">
      <w:pPr>
        <w:pStyle w:val="HTML"/>
        <w:shd w:val="clear" w:color="auto" w:fill="23241F"/>
        <w:spacing w:before="240" w:after="240" w:line="315" w:lineRule="atLeast"/>
        <w:rPr>
          <w:color w:val="FFFFF1"/>
        </w:rPr>
      </w:pPr>
      <w:proofErr w:type="gramStart"/>
      <w:r>
        <w:rPr>
          <w:color w:val="FFFFF1"/>
        </w:rPr>
        <w:t>glm::mat3</w:t>
      </w:r>
      <w:proofErr w:type="gramEnd"/>
      <w:r>
        <w:rPr>
          <w:color w:val="FFFFF1"/>
        </w:rPr>
        <w:t xml:space="preserve"> MVPmatrix = projection * view * model; // Remember : inverted !</w:t>
      </w:r>
    </w:p>
    <w:p w:rsidR="007D4ADA" w:rsidRDefault="007D4ADA" w:rsidP="007D4ADA">
      <w:pPr>
        <w:pStyle w:val="HTML"/>
        <w:shd w:val="clear" w:color="auto" w:fill="23241F"/>
        <w:spacing w:before="240" w:after="240" w:line="315" w:lineRule="atLeast"/>
        <w:rPr>
          <w:color w:val="FFFFF1"/>
        </w:rPr>
      </w:pPr>
      <w:r>
        <w:rPr>
          <w:color w:val="FFFFF1"/>
        </w:rPr>
        <w:t xml:space="preserve">// </w:t>
      </w:r>
      <w:proofErr w:type="gramStart"/>
      <w:r>
        <w:rPr>
          <w:color w:val="FFFFF1"/>
        </w:rPr>
        <w:t>GLSL :</w:t>
      </w:r>
      <w:proofErr w:type="gramEnd"/>
      <w:r>
        <w:rPr>
          <w:color w:val="FFFFF1"/>
        </w:rPr>
        <w:t xml:space="preserve"> apply it</w:t>
      </w:r>
    </w:p>
    <w:p w:rsidR="007D4ADA" w:rsidRDefault="007D4ADA" w:rsidP="007D4ADA">
      <w:pPr>
        <w:pStyle w:val="HTML"/>
        <w:shd w:val="clear" w:color="auto" w:fill="23241F"/>
        <w:spacing w:before="240" w:after="240" w:line="315" w:lineRule="atLeast"/>
        <w:rPr>
          <w:color w:val="FFFFF1"/>
        </w:rPr>
      </w:pPr>
      <w:r>
        <w:rPr>
          <w:color w:val="FFFFF1"/>
        </w:rPr>
        <w:t>transformed_vertex = MVP * in_vertex;</w:t>
      </w:r>
    </w:p>
    <w:p w:rsidR="007D4ADA" w:rsidRDefault="007D4ADA" w:rsidP="007D4ADA">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总结</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第一步：创建模型视图投影（MVP）矩阵。任何要渲染的模型都要做这一步。</w:t>
      </w:r>
    </w:p>
    <w:p w:rsidR="007D4ADA" w:rsidRDefault="007D4ADA" w:rsidP="007D4ADA">
      <w:pPr>
        <w:pStyle w:val="HTML"/>
        <w:shd w:val="clear" w:color="auto" w:fill="23241F"/>
        <w:spacing w:before="240" w:after="240" w:line="315" w:lineRule="atLeast"/>
        <w:rPr>
          <w:color w:val="FFFFF1"/>
        </w:rPr>
      </w:pPr>
      <w:r>
        <w:rPr>
          <w:color w:val="FFFFF1"/>
        </w:rPr>
        <w:t xml:space="preserve">// Projection </w:t>
      </w:r>
      <w:proofErr w:type="gramStart"/>
      <w:r>
        <w:rPr>
          <w:color w:val="FFFFF1"/>
        </w:rPr>
        <w:t>matrix :</w:t>
      </w:r>
      <w:proofErr w:type="gramEnd"/>
      <w:r>
        <w:rPr>
          <w:color w:val="FFFFF1"/>
        </w:rPr>
        <w:t xml:space="preserve"> 45° Field of View, 4:3 ratio, display range : 0.1 unit  100 units</w:t>
      </w:r>
    </w:p>
    <w:p w:rsidR="007D4ADA" w:rsidRDefault="007D4ADA" w:rsidP="007D4ADA">
      <w:pPr>
        <w:pStyle w:val="HTML"/>
        <w:shd w:val="clear" w:color="auto" w:fill="23241F"/>
        <w:spacing w:before="240" w:after="240" w:line="315" w:lineRule="atLeast"/>
        <w:rPr>
          <w:color w:val="FFFFF1"/>
        </w:rPr>
      </w:pPr>
      <w:proofErr w:type="gramStart"/>
      <w:r>
        <w:rPr>
          <w:color w:val="FFFFF1"/>
        </w:rPr>
        <w:lastRenderedPageBreak/>
        <w:t>glm::mat4</w:t>
      </w:r>
      <w:proofErr w:type="gramEnd"/>
      <w:r>
        <w:rPr>
          <w:color w:val="FFFFF1"/>
        </w:rPr>
        <w:t xml:space="preserve"> Projection = glm::perspective(45.0f, 4.0f / 3.0f, 0.1f, 100.0f);</w:t>
      </w:r>
    </w:p>
    <w:p w:rsidR="007D4ADA" w:rsidRDefault="007D4ADA" w:rsidP="007D4ADA">
      <w:pPr>
        <w:pStyle w:val="HTML"/>
        <w:shd w:val="clear" w:color="auto" w:fill="23241F"/>
        <w:spacing w:before="240" w:after="240" w:line="315" w:lineRule="atLeast"/>
        <w:rPr>
          <w:color w:val="FFFFF1"/>
        </w:rPr>
      </w:pPr>
      <w:r>
        <w:rPr>
          <w:color w:val="FFFFF1"/>
        </w:rPr>
        <w:t>// Camera matrix</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View       = glm::lookAt(</w:t>
      </w:r>
    </w:p>
    <w:p w:rsidR="007D4ADA" w:rsidRDefault="007D4ADA" w:rsidP="007D4ADA">
      <w:pPr>
        <w:pStyle w:val="HTML"/>
        <w:shd w:val="clear" w:color="auto" w:fill="23241F"/>
        <w:spacing w:before="240" w:after="240" w:line="315" w:lineRule="atLeast"/>
        <w:rPr>
          <w:color w:val="FFFFF1"/>
        </w:rPr>
      </w:pPr>
      <w:r>
        <w:rPr>
          <w:color w:val="FFFFF1"/>
        </w:rPr>
        <w:t xml:space="preserve">    glm::</w:t>
      </w:r>
      <w:proofErr w:type="gramStart"/>
      <w:r>
        <w:rPr>
          <w:color w:val="FFFFF1"/>
        </w:rPr>
        <w:t>vec3(</w:t>
      </w:r>
      <w:proofErr w:type="gramEnd"/>
      <w:r>
        <w:rPr>
          <w:color w:val="FFFFF1"/>
        </w:rPr>
        <w:t>4,3,3), // Camera is at (4,3,3), in World Space</w:t>
      </w:r>
    </w:p>
    <w:p w:rsidR="007D4ADA" w:rsidRDefault="007D4ADA" w:rsidP="007D4ADA">
      <w:pPr>
        <w:pStyle w:val="HTML"/>
        <w:shd w:val="clear" w:color="auto" w:fill="23241F"/>
        <w:spacing w:before="240" w:after="240" w:line="315" w:lineRule="atLeast"/>
        <w:rPr>
          <w:color w:val="FFFFF1"/>
        </w:rPr>
      </w:pPr>
      <w:r>
        <w:rPr>
          <w:color w:val="FFFFF1"/>
        </w:rPr>
        <w:t xml:space="preserve">    glm::</w:t>
      </w:r>
      <w:proofErr w:type="gramStart"/>
      <w:r>
        <w:rPr>
          <w:color w:val="FFFFF1"/>
        </w:rPr>
        <w:t>vec3(</w:t>
      </w:r>
      <w:proofErr w:type="gramEnd"/>
      <w:r>
        <w:rPr>
          <w:color w:val="FFFFF1"/>
        </w:rPr>
        <w:t>0,0,0), // and looks at the origin</w:t>
      </w:r>
    </w:p>
    <w:p w:rsidR="007D4ADA" w:rsidRDefault="007D4ADA" w:rsidP="007D4ADA">
      <w:pPr>
        <w:pStyle w:val="HTML"/>
        <w:shd w:val="clear" w:color="auto" w:fill="23241F"/>
        <w:spacing w:before="240" w:after="240" w:line="315" w:lineRule="atLeast"/>
        <w:rPr>
          <w:color w:val="FFFFF1"/>
        </w:rPr>
      </w:pPr>
      <w:r>
        <w:rPr>
          <w:color w:val="FFFFF1"/>
        </w:rPr>
        <w:t xml:space="preserve">    glm::</w:t>
      </w:r>
      <w:proofErr w:type="gramStart"/>
      <w:r>
        <w:rPr>
          <w:color w:val="FFFFF1"/>
        </w:rPr>
        <w:t>vec3(</w:t>
      </w:r>
      <w:proofErr w:type="gramEnd"/>
      <w:r>
        <w:rPr>
          <w:color w:val="FFFFF1"/>
        </w:rPr>
        <w:t>0,1,0)  // Head is up (set to 0,-1,0 to look upside-down)</w:t>
      </w:r>
    </w:p>
    <w:p w:rsidR="007D4ADA" w:rsidRDefault="007D4ADA" w:rsidP="007D4ADA">
      <w:pPr>
        <w:pStyle w:val="HTML"/>
        <w:shd w:val="clear" w:color="auto" w:fill="23241F"/>
        <w:spacing w:before="240" w:after="240" w:line="315" w:lineRule="atLeast"/>
        <w:rPr>
          <w:color w:val="FFFFF1"/>
        </w:rPr>
      </w:pPr>
      <w:r>
        <w:rPr>
          <w:color w:val="FFFFF1"/>
        </w:rPr>
        <w:t>);</w:t>
      </w:r>
    </w:p>
    <w:p w:rsidR="007D4ADA" w:rsidRDefault="007D4ADA" w:rsidP="007D4ADA">
      <w:pPr>
        <w:pStyle w:val="HTML"/>
        <w:shd w:val="clear" w:color="auto" w:fill="23241F"/>
        <w:spacing w:before="240" w:after="240" w:line="315" w:lineRule="atLeast"/>
        <w:rPr>
          <w:color w:val="FFFFF1"/>
        </w:rPr>
      </w:pPr>
      <w:r>
        <w:rPr>
          <w:color w:val="FFFFF1"/>
        </w:rPr>
        <w:t xml:space="preserve">// Model </w:t>
      </w:r>
      <w:proofErr w:type="gramStart"/>
      <w:r>
        <w:rPr>
          <w:color w:val="FFFFF1"/>
        </w:rPr>
        <w:t>matrix :</w:t>
      </w:r>
      <w:proofErr w:type="gramEnd"/>
      <w:r>
        <w:rPr>
          <w:color w:val="FFFFF1"/>
        </w:rPr>
        <w:t xml:space="preserve"> an identity matrix (model will be at the origin)</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Model      = glm::mat4(1.0f);  // Changes for each model !</w:t>
      </w:r>
    </w:p>
    <w:p w:rsidR="007D4ADA" w:rsidRDefault="007D4ADA" w:rsidP="007D4ADA">
      <w:pPr>
        <w:pStyle w:val="HTML"/>
        <w:shd w:val="clear" w:color="auto" w:fill="23241F"/>
        <w:spacing w:before="240" w:after="240" w:line="315" w:lineRule="atLeast"/>
        <w:rPr>
          <w:color w:val="FFFFF1"/>
        </w:rPr>
      </w:pPr>
      <w:r>
        <w:rPr>
          <w:color w:val="FFFFF1"/>
        </w:rPr>
        <w:t xml:space="preserve">// Our </w:t>
      </w:r>
      <w:proofErr w:type="gramStart"/>
      <w:r>
        <w:rPr>
          <w:color w:val="FFFFF1"/>
        </w:rPr>
        <w:t>ModelViewProjection :</w:t>
      </w:r>
      <w:proofErr w:type="gramEnd"/>
      <w:r>
        <w:rPr>
          <w:color w:val="FFFFF1"/>
        </w:rPr>
        <w:t xml:space="preserve"> multiplication of our 3 matrices</w:t>
      </w:r>
    </w:p>
    <w:p w:rsidR="007D4ADA" w:rsidRDefault="007D4ADA" w:rsidP="007D4ADA">
      <w:pPr>
        <w:pStyle w:val="HTML"/>
        <w:shd w:val="clear" w:color="auto" w:fill="23241F"/>
        <w:spacing w:before="240" w:after="240" w:line="315" w:lineRule="atLeast"/>
        <w:rPr>
          <w:color w:val="FFFFF1"/>
        </w:rPr>
      </w:pPr>
      <w:proofErr w:type="gramStart"/>
      <w:r>
        <w:rPr>
          <w:color w:val="FFFFF1"/>
        </w:rPr>
        <w:t>glm::mat4</w:t>
      </w:r>
      <w:proofErr w:type="gramEnd"/>
      <w:r>
        <w:rPr>
          <w:color w:val="FFFFF1"/>
        </w:rPr>
        <w:t xml:space="preserve"> MVP        = Projection * View * Model; // Remember, matrix multiplication is the other way around</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第二步：把MVP传给GLSL</w:t>
      </w:r>
    </w:p>
    <w:p w:rsidR="007D4ADA" w:rsidRDefault="007D4ADA" w:rsidP="007D4ADA">
      <w:pPr>
        <w:pStyle w:val="HTML"/>
        <w:shd w:val="clear" w:color="auto" w:fill="23241F"/>
        <w:spacing w:before="240" w:after="240" w:line="315" w:lineRule="atLeast"/>
        <w:rPr>
          <w:color w:val="FFFFF1"/>
        </w:rPr>
      </w:pPr>
      <w:r>
        <w:rPr>
          <w:color w:val="FFFFF1"/>
        </w:rPr>
        <w:t>// Get a handle for our "MVP" uniform.</w:t>
      </w:r>
    </w:p>
    <w:p w:rsidR="007D4ADA" w:rsidRDefault="007D4ADA" w:rsidP="007D4ADA">
      <w:pPr>
        <w:pStyle w:val="HTML"/>
        <w:shd w:val="clear" w:color="auto" w:fill="23241F"/>
        <w:spacing w:before="240" w:after="240" w:line="315" w:lineRule="atLeast"/>
        <w:rPr>
          <w:color w:val="FFFFF1"/>
        </w:rPr>
      </w:pPr>
      <w:r>
        <w:rPr>
          <w:color w:val="FFFFF1"/>
        </w:rPr>
        <w:t xml:space="preserve">// </w:t>
      </w:r>
      <w:proofErr w:type="gramStart"/>
      <w:r>
        <w:rPr>
          <w:color w:val="FFFFF1"/>
        </w:rPr>
        <w:t>Only</w:t>
      </w:r>
      <w:proofErr w:type="gramEnd"/>
      <w:r>
        <w:rPr>
          <w:color w:val="FFFFF1"/>
        </w:rPr>
        <w:t xml:space="preserve"> at initialisation time.</w:t>
      </w:r>
    </w:p>
    <w:p w:rsidR="007D4ADA" w:rsidRDefault="007D4ADA" w:rsidP="007D4ADA">
      <w:pPr>
        <w:pStyle w:val="HTML"/>
        <w:shd w:val="clear" w:color="auto" w:fill="23241F"/>
        <w:spacing w:before="240" w:after="240" w:line="315" w:lineRule="atLeast"/>
        <w:rPr>
          <w:color w:val="FFFFF1"/>
        </w:rPr>
      </w:pPr>
      <w:r>
        <w:rPr>
          <w:color w:val="FFFFF1"/>
        </w:rPr>
        <w:t xml:space="preserve">GLuint MatrixID = </w:t>
      </w:r>
      <w:proofErr w:type="gramStart"/>
      <w:r>
        <w:rPr>
          <w:color w:val="FFFFF1"/>
        </w:rPr>
        <w:t>glGetUniformLocation(</w:t>
      </w:r>
      <w:proofErr w:type="gramEnd"/>
      <w:r>
        <w:rPr>
          <w:color w:val="FFFFF1"/>
        </w:rPr>
        <w:t>programID, "MVP");</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Send our transformation to the currently bound shader,</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in the "MVP" uniform</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 xml:space="preserve">// </w:t>
      </w:r>
      <w:proofErr w:type="gramStart"/>
      <w:r>
        <w:rPr>
          <w:color w:val="FFFFF1"/>
        </w:rPr>
        <w:t>For</w:t>
      </w:r>
      <w:proofErr w:type="gramEnd"/>
      <w:r>
        <w:rPr>
          <w:color w:val="FFFFF1"/>
        </w:rPr>
        <w:t xml:space="preserve"> each model you render, since the MVP will be different (at least the M part)</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proofErr w:type="gramStart"/>
      <w:r>
        <w:rPr>
          <w:color w:val="FFFFF1"/>
        </w:rPr>
        <w:t>glUniformMatrix4fv(</w:t>
      </w:r>
      <w:proofErr w:type="gramEnd"/>
      <w:r>
        <w:rPr>
          <w:color w:val="FFFFF1"/>
        </w:rPr>
        <w:t>MatrixID, 1, GL_FALSE, &amp;MVP[0][0]);</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w:t>
      </w:r>
      <w:r>
        <w:rPr>
          <w:color w:val="FFFFF1"/>
        </w:rPr>
        <w:br/>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lastRenderedPageBreak/>
        <w:t>第三步：在GLSL中用MVP变换顶点</w:t>
      </w:r>
    </w:p>
    <w:p w:rsidR="007D4ADA" w:rsidRDefault="007D4ADA" w:rsidP="007D4ADA">
      <w:pPr>
        <w:pStyle w:val="HTML"/>
        <w:shd w:val="clear" w:color="auto" w:fill="23241F"/>
        <w:spacing w:before="240" w:after="240" w:line="315" w:lineRule="atLeast"/>
        <w:rPr>
          <w:color w:val="FFFFF1"/>
        </w:rPr>
      </w:pPr>
      <w:proofErr w:type="gramStart"/>
      <w:r>
        <w:rPr>
          <w:color w:val="FFFFF1"/>
        </w:rPr>
        <w:t>in</w:t>
      </w:r>
      <w:proofErr w:type="gramEnd"/>
      <w:r>
        <w:rPr>
          <w:color w:val="FFFFF1"/>
        </w:rPr>
        <w:t xml:space="preserve"> vec3 vertexPosition_modelspace;</w:t>
      </w:r>
    </w:p>
    <w:p w:rsidR="007D4ADA" w:rsidRDefault="007D4ADA" w:rsidP="007D4ADA">
      <w:pPr>
        <w:pStyle w:val="HTML"/>
        <w:shd w:val="clear" w:color="auto" w:fill="23241F"/>
        <w:spacing w:before="240" w:after="240" w:line="315" w:lineRule="atLeast"/>
        <w:rPr>
          <w:color w:val="FFFFF1"/>
        </w:rPr>
      </w:pPr>
      <w:proofErr w:type="gramStart"/>
      <w:r>
        <w:rPr>
          <w:color w:val="FFFFF1"/>
        </w:rPr>
        <w:t>uniform</w:t>
      </w:r>
      <w:proofErr w:type="gramEnd"/>
      <w:r>
        <w:rPr>
          <w:color w:val="FFFFF1"/>
        </w:rPr>
        <w:t xml:space="preserve"> mat4 MVP;</w:t>
      </w:r>
    </w:p>
    <w:p w:rsidR="007D4ADA" w:rsidRDefault="007D4ADA" w:rsidP="007D4ADA">
      <w:pPr>
        <w:pStyle w:val="HTML"/>
        <w:shd w:val="clear" w:color="auto" w:fill="23241F"/>
        <w:spacing w:before="240" w:after="240" w:line="315" w:lineRule="atLeast"/>
        <w:rPr>
          <w:color w:val="FFFFF1"/>
        </w:rPr>
      </w:pPr>
    </w:p>
    <w:p w:rsidR="007D4ADA" w:rsidRDefault="007D4ADA" w:rsidP="007D4ADA">
      <w:pPr>
        <w:pStyle w:val="HTML"/>
        <w:shd w:val="clear" w:color="auto" w:fill="23241F"/>
        <w:spacing w:before="240" w:after="240" w:line="315" w:lineRule="atLeast"/>
        <w:rPr>
          <w:color w:val="FFFFF1"/>
        </w:rPr>
      </w:pPr>
      <w:proofErr w:type="gramStart"/>
      <w:r>
        <w:rPr>
          <w:color w:val="FFFFF1"/>
        </w:rPr>
        <w:t>void</w:t>
      </w:r>
      <w:proofErr w:type="gramEnd"/>
      <w:r>
        <w:rPr>
          <w:color w:val="FFFFF1"/>
        </w:rPr>
        <w:t xml:space="preserve"> main(){</w:t>
      </w:r>
    </w:p>
    <w:p w:rsidR="007D4ADA" w:rsidRDefault="007D4ADA" w:rsidP="007D4ADA">
      <w:pPr>
        <w:pStyle w:val="HTML"/>
        <w:shd w:val="clear" w:color="auto" w:fill="23241F"/>
        <w:spacing w:before="240" w:after="240" w:line="315" w:lineRule="atLeast"/>
        <w:rPr>
          <w:color w:val="FFFFF1"/>
        </w:rPr>
      </w:pPr>
    </w:p>
    <w:p w:rsidR="007D4ADA" w:rsidRDefault="007D4ADA" w:rsidP="007D4ADA">
      <w:pPr>
        <w:pStyle w:val="HTML"/>
        <w:shd w:val="clear" w:color="auto" w:fill="23241F"/>
        <w:spacing w:before="240" w:after="240" w:line="315" w:lineRule="atLeast"/>
        <w:rPr>
          <w:color w:val="FFFFF1"/>
        </w:rPr>
      </w:pPr>
      <w:r>
        <w:rPr>
          <w:color w:val="FFFFF1"/>
        </w:rPr>
        <w:t xml:space="preserve">// Output position of the vertex, in clip </w:t>
      </w:r>
      <w:proofErr w:type="gramStart"/>
      <w:r>
        <w:rPr>
          <w:color w:val="FFFFF1"/>
        </w:rPr>
        <w:t>space :</w:t>
      </w:r>
      <w:proofErr w:type="gramEnd"/>
      <w:r>
        <w:rPr>
          <w:color w:val="FFFFF1"/>
        </w:rPr>
        <w:t xml:space="preserve"> MVP * position</w:t>
      </w:r>
    </w:p>
    <w:p w:rsidR="007D4ADA" w:rsidRDefault="007D4ADA" w:rsidP="007D4ADA">
      <w:pPr>
        <w:pStyle w:val="HTML"/>
        <w:shd w:val="clear" w:color="auto" w:fill="23241F"/>
        <w:spacing w:before="240" w:after="240" w:line="315" w:lineRule="atLeast"/>
        <w:rPr>
          <w:color w:val="FFFFF1"/>
        </w:rPr>
      </w:pPr>
      <w:proofErr w:type="gramStart"/>
      <w:r>
        <w:rPr>
          <w:color w:val="FFFFF1"/>
        </w:rPr>
        <w:t>vec4</w:t>
      </w:r>
      <w:proofErr w:type="gramEnd"/>
      <w:r>
        <w:rPr>
          <w:color w:val="FFFFF1"/>
        </w:rPr>
        <w:t xml:space="preserve"> v = vec4(vertexPosition_modelspace,1); // Transform an homogeneous 4D vector, remember ?</w:t>
      </w:r>
    </w:p>
    <w:p w:rsidR="007D4ADA" w:rsidRDefault="007D4ADA" w:rsidP="007D4ADA">
      <w:pPr>
        <w:pStyle w:val="HTML"/>
        <w:shd w:val="clear" w:color="auto" w:fill="23241F"/>
        <w:spacing w:before="240" w:after="240" w:line="315" w:lineRule="atLeast"/>
        <w:rPr>
          <w:color w:val="FFFFF1"/>
        </w:rPr>
      </w:pPr>
      <w:r>
        <w:rPr>
          <w:color w:val="FFFFF1"/>
        </w:rPr>
        <w:t>gl_Position = MVP * v;</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完成！三角形和第二课的一样，仍然在原点(0, 0, 0)，然而是从点(4, 3, 3)透视观察的；相机的上方向为(0, 1, 0)，视场角（field of view）45°。</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noProof/>
          <w:color w:val="FFFFF1"/>
        </w:rPr>
        <w:lastRenderedPageBreak/>
        <w:drawing>
          <wp:inline distT="0" distB="0" distL="0" distR="0">
            <wp:extent cx="9808210" cy="7582535"/>
            <wp:effectExtent l="0" t="0" r="2540" b="0"/>
            <wp:docPr id="12" name="图片 12" descr="perspective_red_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erspective_red_triang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808210" cy="7582535"/>
                    </a:xfrm>
                    <a:prstGeom prst="rect">
                      <a:avLst/>
                    </a:prstGeom>
                    <a:noFill/>
                    <a:ln>
                      <a:noFill/>
                    </a:ln>
                  </pic:spPr>
                </pic:pic>
              </a:graphicData>
            </a:graphic>
          </wp:inline>
        </w:drawing>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t>第6课中你会学到怎样用键鼠动态修改这些值，从而创建一个和游戏中类似的相机。但我们会先学给三维模型上色（第4课）、贴纹理（第5课）。</w:t>
      </w:r>
    </w:p>
    <w:p w:rsidR="007D4ADA" w:rsidRDefault="007D4ADA" w:rsidP="007D4ADA">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color w:val="FFFFF1"/>
        </w:rPr>
        <w:lastRenderedPageBreak/>
        <w:t>练习</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试着替换glm:</w:t>
      </w:r>
      <w:proofErr w:type="gramStart"/>
      <w:r>
        <w:rPr>
          <w:rStyle w:val="a5"/>
          <w:color w:val="FFFFF1"/>
        </w:rPr>
        <w:t>:perspective</w:t>
      </w:r>
      <w:proofErr w:type="gramEnd"/>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不用透视投影，试试正交投影（orthographic projection ）（glm::ortho）</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把ModelMatrix改成先平移，再旋转，最后放缩三角形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5"/>
          <w:color w:val="FFFFF1"/>
        </w:rPr>
        <w:t>其他不变，但把模型矩阵运算改成平移-旋转-放缩的顺序，会有什么变化？如果对一个人作变换，你觉得什么顺序最好呢？</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6"/>
          <w:color w:val="FFFFF1"/>
        </w:rPr>
        <w:t>附注</w:t>
      </w:r>
    </w:p>
    <w:p w:rsidR="007D4ADA" w:rsidRDefault="007D4ADA" w:rsidP="007D4ADA">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rPr>
          <w:color w:val="FFFFF1"/>
        </w:rPr>
      </w:pPr>
      <w:r>
        <w:rPr>
          <w:rStyle w:val="a6"/>
          <w:color w:val="FFFFF1"/>
        </w:rPr>
        <w:t>1 : [...]好在用一个4×4矩阵就能表示这个投影：实际上，这句话并不对。透视变换不是仿射（affine）的，因此，透视投影无法完全由一个矩阵表示。向量与投影矩阵相乘之后，它齐次坐标的每个分量都要除以自身的W（透视除法）。W分量恰好是-Z（投影矩阵会保证这一点）。这样，离原点更远的点，被除了较大的Z值；其X、Y坐标变小，点与点之间变紧，物体看起来就小了，这才产生了透视效果。</w:t>
      </w:r>
    </w:p>
    <w:p w:rsidR="007D4ADA" w:rsidRDefault="007D4ADA" w:rsidP="007D4ADA">
      <w:pPr>
        <w:pStyle w:val="HTML"/>
        <w:shd w:val="clear" w:color="auto" w:fill="23241F"/>
        <w:spacing w:line="315" w:lineRule="atLeast"/>
        <w:rPr>
          <w:color w:val="FFFFF1"/>
        </w:rPr>
      </w:pPr>
      <w:r>
        <w:rPr>
          <w:color w:val="FFFFF1"/>
        </w:rPr>
        <w:t xml:space="preserve">            </w:t>
      </w:r>
    </w:p>
    <w:p w:rsidR="007D4ADA" w:rsidRDefault="007D4ADA" w:rsidP="007D4ADA">
      <w:pPr>
        <w:pStyle w:val="HTML"/>
        <w:shd w:val="clear" w:color="auto" w:fill="23241F"/>
        <w:spacing w:line="315" w:lineRule="atLeast"/>
        <w:rPr>
          <w:color w:val="FFFFF1"/>
        </w:rPr>
      </w:pPr>
      <w:r>
        <w:rPr>
          <w:color w:val="FFFFF1"/>
        </w:rPr>
        <w:t xml:space="preserve">        </w:t>
      </w:r>
    </w:p>
    <w:p w:rsidR="007D4ADA" w:rsidRDefault="007D4ADA" w:rsidP="007D4ADA">
      <w:pPr>
        <w:pStyle w:val="tags"/>
        <w:spacing w:line="315" w:lineRule="atLeast"/>
        <w:rPr>
          <w:rFonts w:ascii="Georgia" w:hAnsi="Georgia"/>
          <w:color w:val="666666"/>
          <w:sz w:val="21"/>
          <w:szCs w:val="21"/>
        </w:rPr>
      </w:pPr>
      <w:r>
        <w:rPr>
          <w:rFonts w:ascii="Georgia" w:hAnsi="Georgia"/>
          <w:color w:val="666666"/>
          <w:sz w:val="21"/>
          <w:szCs w:val="21"/>
        </w:rPr>
        <w:t>标签</w:t>
      </w:r>
      <w:r>
        <w:rPr>
          <w:rFonts w:ascii="Georgia" w:hAnsi="Georgia"/>
          <w:color w:val="666666"/>
          <w:sz w:val="21"/>
          <w:szCs w:val="21"/>
        </w:rPr>
        <w:t xml:space="preserve">: </w:t>
      </w:r>
      <w:proofErr w:type="gramStart"/>
      <w:r>
        <w:rPr>
          <w:rFonts w:ascii="Georgia" w:hAnsi="Georgia"/>
          <w:color w:val="666666"/>
          <w:sz w:val="21"/>
          <w:szCs w:val="21"/>
        </w:rPr>
        <w:t>none</w:t>
      </w:r>
      <w:proofErr w:type="gramEnd"/>
    </w:p>
    <w:p w:rsidR="001E07E7" w:rsidRDefault="001E07E7" w:rsidP="001E07E7">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第四课：彩色立方体</w:t>
      </w:r>
    </w:p>
    <w:p w:rsidR="001E07E7" w:rsidRDefault="001E07E7" w:rsidP="001E07E7">
      <w:pPr>
        <w:shd w:val="clear" w:color="auto" w:fill="F4F5F6"/>
        <w:spacing w:line="315" w:lineRule="atLeast"/>
        <w:rPr>
          <w:rFonts w:ascii="Georgia" w:hAnsi="Georgia"/>
          <w:color w:val="666666"/>
          <w:szCs w:val="21"/>
        </w:rPr>
      </w:pPr>
      <w:hyperlink r:id="rId68" w:history="1">
        <w:r>
          <w:rPr>
            <w:rStyle w:val="a3"/>
            <w:rFonts w:ascii="Georgia" w:hAnsi="Georgia"/>
            <w:color w:val="499EF3"/>
            <w:szCs w:val="21"/>
          </w:rPr>
          <w:t>OpenGL3.0</w:t>
        </w:r>
        <w:r>
          <w:rPr>
            <w:rStyle w:val="a3"/>
            <w:rFonts w:ascii="Georgia" w:hAnsi="Georgia"/>
            <w:color w:val="499EF3"/>
            <w:szCs w:val="21"/>
          </w:rPr>
          <w:t>教程</w:t>
        </w:r>
      </w:hyperlink>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69" w:history="1">
        <w:r>
          <w:rPr>
            <w:rStyle w:val="a3"/>
            <w:rFonts w:ascii="Georgia" w:hAnsi="Georgia"/>
            <w:color w:val="499EF3"/>
            <w:sz w:val="21"/>
            <w:szCs w:val="21"/>
          </w:rPr>
          <w:t>http://www.opengl-tutorial.org/beginners-tutorials/tutorial-4-a-colored-cube/</w:t>
        </w:r>
      </w:hyperlink>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r>
        <w:rPr>
          <w:rStyle w:val="apple-converted-space"/>
          <w:rFonts w:ascii="Georgia" w:hAnsi="Georgia"/>
          <w:color w:val="666666"/>
          <w:sz w:val="21"/>
          <w:szCs w:val="21"/>
        </w:rPr>
        <w:t> </w:t>
      </w:r>
      <w:hyperlink r:id="rId70" w:history="1">
        <w:r>
          <w:rPr>
            <w:rStyle w:val="a3"/>
            <w:rFonts w:ascii="Georgia" w:hAnsi="Georgia"/>
            <w:color w:val="499EF3"/>
            <w:sz w:val="21"/>
            <w:szCs w:val="21"/>
          </w:rPr>
          <w:t>http://www.opengl-tutorial.org/zh-hans/beginners-tutorials-zh/tutorial-4-a-colored-cube-zh/</w:t>
        </w:r>
      </w:hyperlink>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欢迎来到第四课！你将学到：</w:t>
      </w:r>
    </w:p>
    <w:p w:rsidR="001E07E7" w:rsidRDefault="001E07E7" w:rsidP="001E07E7">
      <w:pPr>
        <w:widowControl/>
        <w:numPr>
          <w:ilvl w:val="0"/>
          <w:numId w:val="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画立方体，代替单调的三角形</w:t>
      </w:r>
    </w:p>
    <w:p w:rsidR="001E07E7" w:rsidRDefault="001E07E7" w:rsidP="001E07E7">
      <w:pPr>
        <w:widowControl/>
        <w:numPr>
          <w:ilvl w:val="0"/>
          <w:numId w:val="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加上绚丽的色彩</w:t>
      </w:r>
    </w:p>
    <w:p w:rsidR="001E07E7" w:rsidRDefault="001E07E7" w:rsidP="001E07E7">
      <w:pPr>
        <w:widowControl/>
        <w:numPr>
          <w:ilvl w:val="0"/>
          <w:numId w:val="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学习深度缓存（</w:t>
      </w:r>
      <w:r>
        <w:rPr>
          <w:rFonts w:ascii="Georgia" w:hAnsi="Georgia"/>
          <w:color w:val="666666"/>
          <w:szCs w:val="21"/>
        </w:rPr>
        <w:t>Z-Buffer</w:t>
      </w:r>
      <w:r>
        <w:rPr>
          <w:rFonts w:ascii="Georgia" w:hAnsi="Georgia"/>
          <w:color w:val="666666"/>
          <w:szCs w:val="21"/>
        </w:rPr>
        <w:t>）</w:t>
      </w:r>
    </w:p>
    <w:p w:rsidR="001E07E7" w:rsidRDefault="001E07E7" w:rsidP="001E07E7">
      <w:pPr>
        <w:pStyle w:val="3"/>
        <w:shd w:val="clear" w:color="auto" w:fill="FFFFFF"/>
        <w:rPr>
          <w:rFonts w:ascii="Georgia" w:hAnsi="Georgia"/>
          <w:color w:val="666666"/>
          <w:sz w:val="27"/>
          <w:szCs w:val="27"/>
        </w:rPr>
      </w:pPr>
      <w:r>
        <w:rPr>
          <w:rFonts w:ascii="Georgia" w:hAnsi="Georgia"/>
          <w:color w:val="666666"/>
        </w:rPr>
        <w:lastRenderedPageBreak/>
        <w:t>画立方体</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立方体有六个方形表面，而</w:t>
      </w:r>
      <w:r>
        <w:rPr>
          <w:rFonts w:ascii="Georgia" w:hAnsi="Georgia"/>
          <w:color w:val="666666"/>
          <w:sz w:val="21"/>
          <w:szCs w:val="21"/>
        </w:rPr>
        <w:t>OpenGL</w:t>
      </w:r>
      <w:r>
        <w:rPr>
          <w:rFonts w:ascii="Georgia" w:hAnsi="Georgia"/>
          <w:color w:val="666666"/>
          <w:sz w:val="21"/>
          <w:szCs w:val="21"/>
        </w:rPr>
        <w:t>只支持画三角形，因此需要画</w:t>
      </w:r>
      <w:r>
        <w:rPr>
          <w:rFonts w:ascii="Georgia" w:hAnsi="Georgia"/>
          <w:color w:val="666666"/>
          <w:sz w:val="21"/>
          <w:szCs w:val="21"/>
        </w:rPr>
        <w:t>12</w:t>
      </w:r>
      <w:r>
        <w:rPr>
          <w:rFonts w:ascii="Georgia" w:hAnsi="Georgia"/>
          <w:color w:val="666666"/>
          <w:sz w:val="21"/>
          <w:szCs w:val="21"/>
        </w:rPr>
        <w:t>个三角形，每面两个。我们用定义三角形顶点的方式来定义这些顶点。</w:t>
      </w:r>
    </w:p>
    <w:p w:rsidR="001E07E7" w:rsidRDefault="001E07E7" w:rsidP="001E07E7">
      <w:pPr>
        <w:pStyle w:val="HTML"/>
        <w:shd w:val="clear" w:color="auto" w:fill="23241F"/>
        <w:spacing w:before="240" w:after="240"/>
        <w:rPr>
          <w:color w:val="FFFFF1"/>
        </w:rPr>
      </w:pPr>
      <w:r>
        <w:rPr>
          <w:color w:val="FFFFF1"/>
        </w:rPr>
        <w:t xml:space="preserve">// </w:t>
      </w:r>
      <w:proofErr w:type="gramStart"/>
      <w:r>
        <w:rPr>
          <w:color w:val="FFFFF1"/>
        </w:rPr>
        <w:t>Our</w:t>
      </w:r>
      <w:proofErr w:type="gramEnd"/>
      <w:r>
        <w:rPr>
          <w:color w:val="FFFFF1"/>
        </w:rPr>
        <w:t xml:space="preserve"> vertices. Tree consecutive floats give a 3D vertex; </w:t>
      </w:r>
      <w:proofErr w:type="gramStart"/>
      <w:r>
        <w:rPr>
          <w:color w:val="FFFFF1"/>
        </w:rPr>
        <w:t>Three</w:t>
      </w:r>
      <w:proofErr w:type="gramEnd"/>
      <w:r>
        <w:rPr>
          <w:color w:val="FFFFF1"/>
        </w:rPr>
        <w:t xml:space="preserve"> consecutive vertices give a triangle.</w:t>
      </w:r>
    </w:p>
    <w:p w:rsidR="001E07E7" w:rsidRDefault="001E07E7" w:rsidP="001E07E7">
      <w:pPr>
        <w:pStyle w:val="HTML"/>
        <w:shd w:val="clear" w:color="auto" w:fill="23241F"/>
        <w:spacing w:before="240" w:after="240"/>
        <w:rPr>
          <w:color w:val="FFFFF1"/>
        </w:rPr>
      </w:pPr>
      <w:r>
        <w:rPr>
          <w:color w:val="FFFFF1"/>
        </w:rPr>
        <w:t>// A cube has 6 faces with 2 triangles each, so this makes 6*2=12 triangles, and 12*3 vertices</w:t>
      </w:r>
    </w:p>
    <w:p w:rsidR="001E07E7" w:rsidRDefault="001E07E7" w:rsidP="001E07E7">
      <w:pPr>
        <w:pStyle w:val="HTML"/>
        <w:shd w:val="clear" w:color="auto" w:fill="23241F"/>
        <w:spacing w:before="240" w:after="240"/>
        <w:rPr>
          <w:color w:val="FFFFF1"/>
        </w:rPr>
      </w:pPr>
      <w:proofErr w:type="gramStart"/>
      <w:r>
        <w:rPr>
          <w:color w:val="FFFFF1"/>
        </w:rPr>
        <w:t>static</w:t>
      </w:r>
      <w:proofErr w:type="gramEnd"/>
      <w:r>
        <w:rPr>
          <w:color w:val="FFFFF1"/>
        </w:rPr>
        <w:t xml:space="preserve"> const GLfloat g_vertex_buffer_data[] = {</w:t>
      </w:r>
    </w:p>
    <w:p w:rsidR="001E07E7" w:rsidRDefault="001E07E7" w:rsidP="001E07E7">
      <w:pPr>
        <w:pStyle w:val="HTML"/>
        <w:shd w:val="clear" w:color="auto" w:fill="23241F"/>
        <w:spacing w:before="240" w:after="240"/>
        <w:rPr>
          <w:color w:val="FFFFF1"/>
        </w:rPr>
      </w:pPr>
      <w:r>
        <w:rPr>
          <w:color w:val="FFFFF1"/>
        </w:rPr>
        <w:t xml:space="preserve">-1.0f,-1.0f,-1.0f, // triangle </w:t>
      </w:r>
      <w:proofErr w:type="gramStart"/>
      <w:r>
        <w:rPr>
          <w:color w:val="FFFFF1"/>
        </w:rPr>
        <w:t>1 :</w:t>
      </w:r>
      <w:proofErr w:type="gramEnd"/>
      <w:r>
        <w:rPr>
          <w:color w:val="FFFFF1"/>
        </w:rPr>
        <w:t xml:space="preserve"> begin</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 xml:space="preserve">-1.0f, 1.0f, 1.0f, // triangle </w:t>
      </w:r>
      <w:proofErr w:type="gramStart"/>
      <w:r>
        <w:rPr>
          <w:color w:val="FFFFF1"/>
        </w:rPr>
        <w:t>1 :</w:t>
      </w:r>
      <w:proofErr w:type="gramEnd"/>
      <w:r>
        <w:rPr>
          <w:color w:val="FFFFF1"/>
        </w:rPr>
        <w:t xml:space="preserve"> end</w:t>
      </w:r>
    </w:p>
    <w:p w:rsidR="001E07E7" w:rsidRDefault="001E07E7" w:rsidP="001E07E7">
      <w:pPr>
        <w:pStyle w:val="HTML"/>
        <w:shd w:val="clear" w:color="auto" w:fill="23241F"/>
        <w:spacing w:before="240" w:after="240"/>
        <w:rPr>
          <w:color w:val="FFFFF1"/>
        </w:rPr>
      </w:pPr>
      <w:r>
        <w:rPr>
          <w:color w:val="FFFFF1"/>
        </w:rPr>
        <w:t xml:space="preserve">1.0f, 1.0f,-1.0f, // triangle </w:t>
      </w:r>
      <w:proofErr w:type="gramStart"/>
      <w:r>
        <w:rPr>
          <w:color w:val="FFFFF1"/>
        </w:rPr>
        <w:t>2 :</w:t>
      </w:r>
      <w:proofErr w:type="gramEnd"/>
      <w:r>
        <w:rPr>
          <w:color w:val="FFFFF1"/>
        </w:rPr>
        <w:t xml:space="preserve"> begin</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 xml:space="preserve">-1.0f, 1.0f,-1.0f, // triangle </w:t>
      </w:r>
      <w:proofErr w:type="gramStart"/>
      <w:r>
        <w:rPr>
          <w:color w:val="FFFFF1"/>
        </w:rPr>
        <w:t>2 :</w:t>
      </w:r>
      <w:proofErr w:type="gramEnd"/>
      <w:r>
        <w:rPr>
          <w:color w:val="FFFFF1"/>
        </w:rPr>
        <w:t xml:space="preserve"> end</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lastRenderedPageBreak/>
        <w:t>-1.0f, 1.0f, 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1.0f,-1.0f,-1.0f,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 1.0f,-1.0f,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 1.0f, 1.0f,</w:t>
      </w:r>
    </w:p>
    <w:p w:rsidR="001E07E7" w:rsidRDefault="001E07E7" w:rsidP="001E07E7">
      <w:pPr>
        <w:pStyle w:val="HTML"/>
        <w:shd w:val="clear" w:color="auto" w:fill="23241F"/>
        <w:spacing w:before="240" w:after="240"/>
        <w:rPr>
          <w:color w:val="FFFFF1"/>
        </w:rPr>
      </w:pPr>
      <w:r>
        <w:rPr>
          <w:color w:val="FFFFF1"/>
        </w:rPr>
        <w:t>1.0f,-1.0f, 1.0f</w:t>
      </w:r>
    </w:p>
    <w:p w:rsidR="001E07E7" w:rsidRDefault="001E07E7" w:rsidP="001E07E7">
      <w:pPr>
        <w:pStyle w:val="HTML"/>
        <w:shd w:val="clear" w:color="auto" w:fill="23241F"/>
        <w:spacing w:before="240" w:after="240"/>
        <w:rPr>
          <w:color w:val="FFFFF1"/>
        </w:rPr>
      </w:pPr>
      <w:r>
        <w:rPr>
          <w:color w:val="FFFFF1"/>
        </w:rPr>
        <w:t>};</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OpenGL</w:t>
      </w:r>
      <w:r>
        <w:rPr>
          <w:rFonts w:ascii="Georgia" w:hAnsi="Georgia"/>
          <w:color w:val="666666"/>
          <w:sz w:val="21"/>
          <w:szCs w:val="21"/>
        </w:rPr>
        <w:t>的缓冲区由一些标准的函数（</w:t>
      </w:r>
      <w:r>
        <w:rPr>
          <w:rFonts w:ascii="Georgia" w:hAnsi="Georgia"/>
          <w:color w:val="666666"/>
          <w:sz w:val="21"/>
          <w:szCs w:val="21"/>
        </w:rPr>
        <w:t>glGenBuffers, glBindBuffer, glBufferData, glVertexAttribPointer</w:t>
      </w:r>
      <w:r>
        <w:rPr>
          <w:rFonts w:ascii="Georgia" w:hAnsi="Georgia"/>
          <w:color w:val="666666"/>
          <w:sz w:val="21"/>
          <w:szCs w:val="21"/>
        </w:rPr>
        <w:t>）来创建、绑定、填充和配置；这些可参阅第二课。绘制的函数调用也没变，只需改绘制的点的个数：</w:t>
      </w:r>
    </w:p>
    <w:p w:rsidR="001E07E7" w:rsidRDefault="001E07E7" w:rsidP="001E07E7">
      <w:pPr>
        <w:pStyle w:val="HTML"/>
        <w:shd w:val="clear" w:color="auto" w:fill="23241F"/>
        <w:spacing w:before="240" w:after="240"/>
        <w:rPr>
          <w:color w:val="FFFFF1"/>
        </w:rPr>
      </w:pPr>
      <w:r>
        <w:rPr>
          <w:color w:val="FFFFF1"/>
        </w:rPr>
        <w:t xml:space="preserve">// Draw the </w:t>
      </w:r>
      <w:proofErr w:type="gramStart"/>
      <w:r>
        <w:rPr>
          <w:color w:val="FFFFF1"/>
        </w:rPr>
        <w:t>triangle !</w:t>
      </w:r>
      <w:proofErr w:type="gramEnd"/>
    </w:p>
    <w:p w:rsidR="001E07E7" w:rsidRDefault="001E07E7" w:rsidP="001E07E7">
      <w:pPr>
        <w:pStyle w:val="HTML"/>
        <w:shd w:val="clear" w:color="auto" w:fill="23241F"/>
        <w:spacing w:before="240" w:after="240"/>
        <w:rPr>
          <w:color w:val="FFFFF1"/>
        </w:rPr>
      </w:pPr>
      <w:proofErr w:type="gramStart"/>
      <w:r>
        <w:rPr>
          <w:color w:val="FFFFF1"/>
        </w:rPr>
        <w:t>glDrawArrays(</w:t>
      </w:r>
      <w:proofErr w:type="gramEnd"/>
      <w:r>
        <w:rPr>
          <w:color w:val="FFFFF1"/>
        </w:rPr>
        <w:t>GL_TRIANGLES, 0, 12*3); // 12*3 indices starting at 0 -&gt; 12 triangles -&gt; 6 squares</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这段代码，有几点要解释：</w:t>
      </w:r>
    </w:p>
    <w:p w:rsidR="001E07E7" w:rsidRDefault="001E07E7" w:rsidP="001E07E7">
      <w:pPr>
        <w:widowControl/>
        <w:numPr>
          <w:ilvl w:val="0"/>
          <w:numId w:val="9"/>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现在为止，三维模型都是固定的：要改就要改源码，重新编译，然后祈望不会错。我们将在第七课中学习如何加载动态模型。</w:t>
      </w:r>
    </w:p>
    <w:p w:rsidR="001E07E7" w:rsidRDefault="001E07E7" w:rsidP="001E07E7">
      <w:pPr>
        <w:widowControl/>
        <w:numPr>
          <w:ilvl w:val="0"/>
          <w:numId w:val="9"/>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实际上，每个顶点至少被写了三次（在以上代码中搜索</w:t>
      </w:r>
      <w:r>
        <w:rPr>
          <w:rFonts w:ascii="Georgia" w:hAnsi="Georgia"/>
          <w:color w:val="666666"/>
          <w:szCs w:val="21"/>
        </w:rPr>
        <w:t>“-1.0f,-1.0f,-1.0f”</w:t>
      </w:r>
      <w:r>
        <w:rPr>
          <w:rFonts w:ascii="Georgia" w:hAnsi="Georgia"/>
          <w:color w:val="666666"/>
          <w:szCs w:val="21"/>
        </w:rPr>
        <w:t>看看）。这是可怕的内存浪费。我们将在第九课中学习怎样优化。</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现在，你</w:t>
      </w:r>
      <w:proofErr w:type="gramStart"/>
      <w:r>
        <w:rPr>
          <w:rFonts w:ascii="Georgia" w:hAnsi="Georgia"/>
          <w:color w:val="666666"/>
          <w:sz w:val="21"/>
          <w:szCs w:val="21"/>
        </w:rPr>
        <w:t>有了画</w:t>
      </w:r>
      <w:proofErr w:type="gramEnd"/>
      <w:r>
        <w:rPr>
          <w:rFonts w:ascii="Georgia" w:hAnsi="Georgia"/>
          <w:color w:val="666666"/>
          <w:sz w:val="21"/>
          <w:szCs w:val="21"/>
        </w:rPr>
        <w:t>一个白色立方体的所有必备条件。让着色器运行起来，至少试试吧</w:t>
      </w:r>
      <w:r>
        <w:rPr>
          <w:rFonts w:ascii="Georgia" w:hAnsi="Georgia"/>
          <w:color w:val="666666"/>
          <w:sz w:val="21"/>
          <w:szCs w:val="21"/>
        </w:rPr>
        <w:t>:)</w:t>
      </w:r>
    </w:p>
    <w:p w:rsidR="001E07E7" w:rsidRDefault="001E07E7" w:rsidP="001E07E7">
      <w:pPr>
        <w:pStyle w:val="3"/>
        <w:shd w:val="clear" w:color="auto" w:fill="FFFFFF"/>
        <w:rPr>
          <w:rFonts w:ascii="Georgia" w:hAnsi="Georgia"/>
          <w:color w:val="666666"/>
          <w:sz w:val="27"/>
          <w:szCs w:val="27"/>
        </w:rPr>
      </w:pPr>
      <w:r>
        <w:rPr>
          <w:rFonts w:ascii="Georgia" w:hAnsi="Georgia"/>
          <w:color w:val="666666"/>
        </w:rPr>
        <w:t>添加颜色</w:t>
      </w:r>
      <w:r>
        <w:rPr>
          <w:rFonts w:ascii="Georgia" w:hAnsi="Georgia"/>
          <w:color w:val="666666"/>
        </w:rPr>
        <w:t xml:space="preserve"> Adding colors</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颜色，从概念上说，像极了位置：它就是数据。</w:t>
      </w:r>
      <w:r>
        <w:rPr>
          <w:rFonts w:ascii="Georgia" w:hAnsi="Georgia"/>
          <w:color w:val="666666"/>
          <w:sz w:val="21"/>
          <w:szCs w:val="21"/>
        </w:rPr>
        <w:t>OpenGL</w:t>
      </w:r>
      <w:r>
        <w:rPr>
          <w:rFonts w:ascii="Georgia" w:hAnsi="Georgia"/>
          <w:color w:val="666666"/>
          <w:sz w:val="21"/>
          <w:szCs w:val="21"/>
        </w:rPr>
        <w:t>中，它们都是</w:t>
      </w:r>
      <w:r>
        <w:rPr>
          <w:rFonts w:ascii="Georgia" w:hAnsi="Georgia"/>
          <w:color w:val="666666"/>
          <w:sz w:val="21"/>
          <w:szCs w:val="21"/>
        </w:rPr>
        <w:t>“</w:t>
      </w:r>
      <w:r>
        <w:rPr>
          <w:rFonts w:ascii="Georgia" w:hAnsi="Georgia"/>
          <w:color w:val="666666"/>
          <w:sz w:val="21"/>
          <w:szCs w:val="21"/>
        </w:rPr>
        <w:t>属性</w:t>
      </w:r>
      <w:r>
        <w:rPr>
          <w:rFonts w:ascii="Georgia" w:hAnsi="Georgia"/>
          <w:color w:val="666666"/>
          <w:sz w:val="21"/>
          <w:szCs w:val="21"/>
        </w:rPr>
        <w:t>”</w:t>
      </w:r>
      <w:r>
        <w:rPr>
          <w:rFonts w:ascii="Georgia" w:hAnsi="Georgia"/>
          <w:color w:val="666666"/>
          <w:sz w:val="21"/>
          <w:szCs w:val="21"/>
        </w:rPr>
        <w:t>。事实上，之前已在</w:t>
      </w:r>
      <w:r>
        <w:rPr>
          <w:rFonts w:ascii="Georgia" w:hAnsi="Georgia"/>
          <w:color w:val="666666"/>
          <w:sz w:val="21"/>
          <w:szCs w:val="21"/>
        </w:rPr>
        <w:t>glEnableVertexAttribArray()</w:t>
      </w:r>
      <w:r>
        <w:rPr>
          <w:rFonts w:ascii="Georgia" w:hAnsi="Georgia"/>
          <w:color w:val="666666"/>
          <w:sz w:val="21"/>
          <w:szCs w:val="21"/>
        </w:rPr>
        <w:t>和</w:t>
      </w:r>
      <w:r>
        <w:rPr>
          <w:rFonts w:ascii="Georgia" w:hAnsi="Georgia"/>
          <w:color w:val="666666"/>
          <w:sz w:val="21"/>
          <w:szCs w:val="21"/>
        </w:rPr>
        <w:t>glVertexAttribPointer()</w:t>
      </w:r>
      <w:r>
        <w:rPr>
          <w:rFonts w:ascii="Georgia" w:hAnsi="Georgia"/>
          <w:color w:val="666666"/>
          <w:sz w:val="21"/>
          <w:szCs w:val="21"/>
        </w:rPr>
        <w:t>用过属性设置了。现在我们加上颜色属性，代码很相似的。</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首先，声明颜色：每个顶点一个</w:t>
      </w:r>
      <w:r>
        <w:rPr>
          <w:rFonts w:ascii="Georgia" w:hAnsi="Georgia"/>
          <w:color w:val="666666"/>
          <w:sz w:val="21"/>
          <w:szCs w:val="21"/>
        </w:rPr>
        <w:t>RGB</w:t>
      </w:r>
      <w:r>
        <w:rPr>
          <w:rFonts w:ascii="Georgia" w:hAnsi="Georgia"/>
          <w:color w:val="666666"/>
          <w:sz w:val="21"/>
          <w:szCs w:val="21"/>
        </w:rPr>
        <w:t>（红绿蓝）三元组。这里用随机的方式生成的，所以结果可能看起来不那么好；但你可以调整得更好，例如：把顶点的位置作为颜色值。</w:t>
      </w:r>
    </w:p>
    <w:p w:rsidR="001E07E7" w:rsidRDefault="001E07E7" w:rsidP="001E07E7">
      <w:pPr>
        <w:pStyle w:val="HTML"/>
        <w:shd w:val="clear" w:color="auto" w:fill="23241F"/>
        <w:spacing w:before="240" w:after="240"/>
        <w:rPr>
          <w:color w:val="FFFFF1"/>
        </w:rPr>
      </w:pPr>
      <w:r>
        <w:rPr>
          <w:color w:val="FFFFF1"/>
        </w:rPr>
        <w:t>// One color for each vertex. They were generated randomly.</w:t>
      </w:r>
    </w:p>
    <w:p w:rsidR="001E07E7" w:rsidRDefault="001E07E7" w:rsidP="001E07E7">
      <w:pPr>
        <w:pStyle w:val="HTML"/>
        <w:shd w:val="clear" w:color="auto" w:fill="23241F"/>
        <w:spacing w:before="240" w:after="240"/>
        <w:rPr>
          <w:color w:val="FFFFF1"/>
        </w:rPr>
      </w:pPr>
      <w:proofErr w:type="gramStart"/>
      <w:r>
        <w:rPr>
          <w:color w:val="FFFFF1"/>
        </w:rPr>
        <w:t>static</w:t>
      </w:r>
      <w:proofErr w:type="gramEnd"/>
      <w:r>
        <w:rPr>
          <w:color w:val="FFFFF1"/>
        </w:rPr>
        <w:t xml:space="preserve"> const GLfloat g_color_buffer_data[] = {</w:t>
      </w:r>
    </w:p>
    <w:p w:rsidR="001E07E7" w:rsidRDefault="001E07E7" w:rsidP="001E07E7">
      <w:pPr>
        <w:pStyle w:val="HTML"/>
        <w:shd w:val="clear" w:color="auto" w:fill="23241F"/>
        <w:spacing w:before="240" w:after="240"/>
        <w:rPr>
          <w:color w:val="FFFFF1"/>
        </w:rPr>
      </w:pPr>
      <w:r>
        <w:rPr>
          <w:color w:val="FFFFF1"/>
        </w:rPr>
        <w:t>0.583f, 0.771f, 0.014f,</w:t>
      </w:r>
    </w:p>
    <w:p w:rsidR="001E07E7" w:rsidRDefault="001E07E7" w:rsidP="001E07E7">
      <w:pPr>
        <w:pStyle w:val="HTML"/>
        <w:shd w:val="clear" w:color="auto" w:fill="23241F"/>
        <w:spacing w:before="240" w:after="240"/>
        <w:rPr>
          <w:color w:val="FFFFF1"/>
        </w:rPr>
      </w:pPr>
      <w:r>
        <w:rPr>
          <w:color w:val="FFFFF1"/>
        </w:rPr>
        <w:t>0.609f, 0.115f, 0.436f,</w:t>
      </w:r>
    </w:p>
    <w:p w:rsidR="001E07E7" w:rsidRDefault="001E07E7" w:rsidP="001E07E7">
      <w:pPr>
        <w:pStyle w:val="HTML"/>
        <w:shd w:val="clear" w:color="auto" w:fill="23241F"/>
        <w:spacing w:before="240" w:after="240"/>
        <w:rPr>
          <w:color w:val="FFFFF1"/>
        </w:rPr>
      </w:pPr>
      <w:r>
        <w:rPr>
          <w:color w:val="FFFFF1"/>
        </w:rPr>
        <w:t>0.327f, 0.483f, 0.844f,</w:t>
      </w:r>
    </w:p>
    <w:p w:rsidR="001E07E7" w:rsidRDefault="001E07E7" w:rsidP="001E07E7">
      <w:pPr>
        <w:pStyle w:val="HTML"/>
        <w:shd w:val="clear" w:color="auto" w:fill="23241F"/>
        <w:spacing w:before="240" w:after="240"/>
        <w:rPr>
          <w:color w:val="FFFFF1"/>
        </w:rPr>
      </w:pPr>
      <w:r>
        <w:rPr>
          <w:color w:val="FFFFF1"/>
        </w:rPr>
        <w:t>0.822f, 0.569f, 0.201f,</w:t>
      </w:r>
    </w:p>
    <w:p w:rsidR="001E07E7" w:rsidRDefault="001E07E7" w:rsidP="001E07E7">
      <w:pPr>
        <w:pStyle w:val="HTML"/>
        <w:shd w:val="clear" w:color="auto" w:fill="23241F"/>
        <w:spacing w:before="240" w:after="240"/>
        <w:rPr>
          <w:color w:val="FFFFF1"/>
        </w:rPr>
      </w:pPr>
      <w:r>
        <w:rPr>
          <w:color w:val="FFFFF1"/>
        </w:rPr>
        <w:t>0.435f, 0.602f, 0.223f,</w:t>
      </w:r>
    </w:p>
    <w:p w:rsidR="001E07E7" w:rsidRDefault="001E07E7" w:rsidP="001E07E7">
      <w:pPr>
        <w:pStyle w:val="HTML"/>
        <w:shd w:val="clear" w:color="auto" w:fill="23241F"/>
        <w:spacing w:before="240" w:after="240"/>
        <w:rPr>
          <w:color w:val="FFFFF1"/>
        </w:rPr>
      </w:pPr>
      <w:r>
        <w:rPr>
          <w:color w:val="FFFFF1"/>
        </w:rPr>
        <w:t>0.310f, 0.747f, 0.185f,</w:t>
      </w:r>
    </w:p>
    <w:p w:rsidR="001E07E7" w:rsidRDefault="001E07E7" w:rsidP="001E07E7">
      <w:pPr>
        <w:pStyle w:val="HTML"/>
        <w:shd w:val="clear" w:color="auto" w:fill="23241F"/>
        <w:spacing w:before="240" w:after="240"/>
        <w:rPr>
          <w:color w:val="FFFFF1"/>
        </w:rPr>
      </w:pPr>
      <w:r>
        <w:rPr>
          <w:color w:val="FFFFF1"/>
        </w:rPr>
        <w:t>0.597f, 0.770f, 0.761f,</w:t>
      </w:r>
    </w:p>
    <w:p w:rsidR="001E07E7" w:rsidRDefault="001E07E7" w:rsidP="001E07E7">
      <w:pPr>
        <w:pStyle w:val="HTML"/>
        <w:shd w:val="clear" w:color="auto" w:fill="23241F"/>
        <w:spacing w:before="240" w:after="240"/>
        <w:rPr>
          <w:color w:val="FFFFF1"/>
        </w:rPr>
      </w:pPr>
      <w:r>
        <w:rPr>
          <w:color w:val="FFFFF1"/>
        </w:rPr>
        <w:t>0.559f, 0.436f, 0.730f,</w:t>
      </w:r>
    </w:p>
    <w:p w:rsidR="001E07E7" w:rsidRDefault="001E07E7" w:rsidP="001E07E7">
      <w:pPr>
        <w:pStyle w:val="HTML"/>
        <w:shd w:val="clear" w:color="auto" w:fill="23241F"/>
        <w:spacing w:before="240" w:after="240"/>
        <w:rPr>
          <w:color w:val="FFFFF1"/>
        </w:rPr>
      </w:pPr>
      <w:r>
        <w:rPr>
          <w:color w:val="FFFFF1"/>
        </w:rPr>
        <w:t>0.359f, 0.583f, 0.152f,</w:t>
      </w:r>
    </w:p>
    <w:p w:rsidR="001E07E7" w:rsidRDefault="001E07E7" w:rsidP="001E07E7">
      <w:pPr>
        <w:pStyle w:val="HTML"/>
        <w:shd w:val="clear" w:color="auto" w:fill="23241F"/>
        <w:spacing w:before="240" w:after="240"/>
        <w:rPr>
          <w:color w:val="FFFFF1"/>
        </w:rPr>
      </w:pPr>
      <w:r>
        <w:rPr>
          <w:color w:val="FFFFF1"/>
        </w:rPr>
        <w:t>0.483f, 0.596f, 0.789f,</w:t>
      </w:r>
    </w:p>
    <w:p w:rsidR="001E07E7" w:rsidRDefault="001E07E7" w:rsidP="001E07E7">
      <w:pPr>
        <w:pStyle w:val="HTML"/>
        <w:shd w:val="clear" w:color="auto" w:fill="23241F"/>
        <w:spacing w:before="240" w:after="240"/>
        <w:rPr>
          <w:color w:val="FFFFF1"/>
        </w:rPr>
      </w:pPr>
      <w:r>
        <w:rPr>
          <w:color w:val="FFFFF1"/>
        </w:rPr>
        <w:t>0.559f, 0.861f, 0.639f,</w:t>
      </w:r>
    </w:p>
    <w:p w:rsidR="001E07E7" w:rsidRDefault="001E07E7" w:rsidP="001E07E7">
      <w:pPr>
        <w:pStyle w:val="HTML"/>
        <w:shd w:val="clear" w:color="auto" w:fill="23241F"/>
        <w:spacing w:before="240" w:after="240"/>
        <w:rPr>
          <w:color w:val="FFFFF1"/>
        </w:rPr>
      </w:pPr>
      <w:r>
        <w:rPr>
          <w:color w:val="FFFFF1"/>
        </w:rPr>
        <w:t>0.195f, 0.548f, 0.859f,</w:t>
      </w:r>
    </w:p>
    <w:p w:rsidR="001E07E7" w:rsidRDefault="001E07E7" w:rsidP="001E07E7">
      <w:pPr>
        <w:pStyle w:val="HTML"/>
        <w:shd w:val="clear" w:color="auto" w:fill="23241F"/>
        <w:spacing w:before="240" w:after="240"/>
        <w:rPr>
          <w:color w:val="FFFFF1"/>
        </w:rPr>
      </w:pPr>
      <w:r>
        <w:rPr>
          <w:color w:val="FFFFF1"/>
        </w:rPr>
        <w:t>0.014f, 0.184f, 0.576f,</w:t>
      </w:r>
    </w:p>
    <w:p w:rsidR="001E07E7" w:rsidRDefault="001E07E7" w:rsidP="001E07E7">
      <w:pPr>
        <w:pStyle w:val="HTML"/>
        <w:shd w:val="clear" w:color="auto" w:fill="23241F"/>
        <w:spacing w:before="240" w:after="240"/>
        <w:rPr>
          <w:color w:val="FFFFF1"/>
        </w:rPr>
      </w:pPr>
      <w:r>
        <w:rPr>
          <w:color w:val="FFFFF1"/>
        </w:rPr>
        <w:t>0.771f, 0.328f, 0.970f,</w:t>
      </w:r>
    </w:p>
    <w:p w:rsidR="001E07E7" w:rsidRDefault="001E07E7" w:rsidP="001E07E7">
      <w:pPr>
        <w:pStyle w:val="HTML"/>
        <w:shd w:val="clear" w:color="auto" w:fill="23241F"/>
        <w:spacing w:before="240" w:after="240"/>
        <w:rPr>
          <w:color w:val="FFFFF1"/>
        </w:rPr>
      </w:pPr>
      <w:r>
        <w:rPr>
          <w:color w:val="FFFFF1"/>
        </w:rPr>
        <w:lastRenderedPageBreak/>
        <w:t>0.406f, 0.615f, 0.116f,</w:t>
      </w:r>
    </w:p>
    <w:p w:rsidR="001E07E7" w:rsidRDefault="001E07E7" w:rsidP="001E07E7">
      <w:pPr>
        <w:pStyle w:val="HTML"/>
        <w:shd w:val="clear" w:color="auto" w:fill="23241F"/>
        <w:spacing w:before="240" w:after="240"/>
        <w:rPr>
          <w:color w:val="FFFFF1"/>
        </w:rPr>
      </w:pPr>
      <w:r>
        <w:rPr>
          <w:color w:val="FFFFF1"/>
        </w:rPr>
        <w:t>0.676f, 0.977f, 0.133f,</w:t>
      </w:r>
    </w:p>
    <w:p w:rsidR="001E07E7" w:rsidRDefault="001E07E7" w:rsidP="001E07E7">
      <w:pPr>
        <w:pStyle w:val="HTML"/>
        <w:shd w:val="clear" w:color="auto" w:fill="23241F"/>
        <w:spacing w:before="240" w:after="240"/>
        <w:rPr>
          <w:color w:val="FFFFF1"/>
        </w:rPr>
      </w:pPr>
      <w:r>
        <w:rPr>
          <w:color w:val="FFFFF1"/>
        </w:rPr>
        <w:t>0.971f, 0.572f, 0.833f,</w:t>
      </w:r>
    </w:p>
    <w:p w:rsidR="001E07E7" w:rsidRDefault="001E07E7" w:rsidP="001E07E7">
      <w:pPr>
        <w:pStyle w:val="HTML"/>
        <w:shd w:val="clear" w:color="auto" w:fill="23241F"/>
        <w:spacing w:before="240" w:after="240"/>
        <w:rPr>
          <w:color w:val="FFFFF1"/>
        </w:rPr>
      </w:pPr>
      <w:r>
        <w:rPr>
          <w:color w:val="FFFFF1"/>
        </w:rPr>
        <w:t>0.140f, 0.616f, 0.489f,</w:t>
      </w:r>
    </w:p>
    <w:p w:rsidR="001E07E7" w:rsidRDefault="001E07E7" w:rsidP="001E07E7">
      <w:pPr>
        <w:pStyle w:val="HTML"/>
        <w:shd w:val="clear" w:color="auto" w:fill="23241F"/>
        <w:spacing w:before="240" w:after="240"/>
        <w:rPr>
          <w:color w:val="FFFFF1"/>
        </w:rPr>
      </w:pPr>
      <w:r>
        <w:rPr>
          <w:color w:val="FFFFF1"/>
        </w:rPr>
        <w:t>0.997f, 0.513f, 0.064f,</w:t>
      </w:r>
    </w:p>
    <w:p w:rsidR="001E07E7" w:rsidRDefault="001E07E7" w:rsidP="001E07E7">
      <w:pPr>
        <w:pStyle w:val="HTML"/>
        <w:shd w:val="clear" w:color="auto" w:fill="23241F"/>
        <w:spacing w:before="240" w:after="240"/>
        <w:rPr>
          <w:color w:val="FFFFF1"/>
        </w:rPr>
      </w:pPr>
      <w:r>
        <w:rPr>
          <w:color w:val="FFFFF1"/>
        </w:rPr>
        <w:t>0.945f, 0.719f, 0.592f,</w:t>
      </w:r>
    </w:p>
    <w:p w:rsidR="001E07E7" w:rsidRDefault="001E07E7" w:rsidP="001E07E7">
      <w:pPr>
        <w:pStyle w:val="HTML"/>
        <w:shd w:val="clear" w:color="auto" w:fill="23241F"/>
        <w:spacing w:before="240" w:after="240"/>
        <w:rPr>
          <w:color w:val="FFFFF1"/>
        </w:rPr>
      </w:pPr>
      <w:r>
        <w:rPr>
          <w:color w:val="FFFFF1"/>
        </w:rPr>
        <w:t>0.543f, 0.021f, 0.978f,</w:t>
      </w:r>
    </w:p>
    <w:p w:rsidR="001E07E7" w:rsidRDefault="001E07E7" w:rsidP="001E07E7">
      <w:pPr>
        <w:pStyle w:val="HTML"/>
        <w:shd w:val="clear" w:color="auto" w:fill="23241F"/>
        <w:spacing w:before="240" w:after="240"/>
        <w:rPr>
          <w:color w:val="FFFFF1"/>
        </w:rPr>
      </w:pPr>
      <w:r>
        <w:rPr>
          <w:color w:val="FFFFF1"/>
        </w:rPr>
        <w:t>0.279f, 0.317f, 0.505f,</w:t>
      </w:r>
    </w:p>
    <w:p w:rsidR="001E07E7" w:rsidRDefault="001E07E7" w:rsidP="001E07E7">
      <w:pPr>
        <w:pStyle w:val="HTML"/>
        <w:shd w:val="clear" w:color="auto" w:fill="23241F"/>
        <w:spacing w:before="240" w:after="240"/>
        <w:rPr>
          <w:color w:val="FFFFF1"/>
        </w:rPr>
      </w:pPr>
      <w:r>
        <w:rPr>
          <w:color w:val="FFFFF1"/>
        </w:rPr>
        <w:t>0.167f, 0.620f, 0.077f,</w:t>
      </w:r>
    </w:p>
    <w:p w:rsidR="001E07E7" w:rsidRDefault="001E07E7" w:rsidP="001E07E7">
      <w:pPr>
        <w:pStyle w:val="HTML"/>
        <w:shd w:val="clear" w:color="auto" w:fill="23241F"/>
        <w:spacing w:before="240" w:after="240"/>
        <w:rPr>
          <w:color w:val="FFFFF1"/>
        </w:rPr>
      </w:pPr>
      <w:r>
        <w:rPr>
          <w:color w:val="FFFFF1"/>
        </w:rPr>
        <w:t>0.347f, 0.857f, 0.137f,</w:t>
      </w:r>
    </w:p>
    <w:p w:rsidR="001E07E7" w:rsidRDefault="001E07E7" w:rsidP="001E07E7">
      <w:pPr>
        <w:pStyle w:val="HTML"/>
        <w:shd w:val="clear" w:color="auto" w:fill="23241F"/>
        <w:spacing w:before="240" w:after="240"/>
        <w:rPr>
          <w:color w:val="FFFFF1"/>
        </w:rPr>
      </w:pPr>
      <w:r>
        <w:rPr>
          <w:color w:val="FFFFF1"/>
        </w:rPr>
        <w:t>0.055f, 0.953f, 0.042f,</w:t>
      </w:r>
    </w:p>
    <w:p w:rsidR="001E07E7" w:rsidRDefault="001E07E7" w:rsidP="001E07E7">
      <w:pPr>
        <w:pStyle w:val="HTML"/>
        <w:shd w:val="clear" w:color="auto" w:fill="23241F"/>
        <w:spacing w:before="240" w:after="240"/>
        <w:rPr>
          <w:color w:val="FFFFF1"/>
        </w:rPr>
      </w:pPr>
      <w:r>
        <w:rPr>
          <w:color w:val="FFFFF1"/>
        </w:rPr>
        <w:t>0.714f, 0.505f, 0.345f,</w:t>
      </w:r>
    </w:p>
    <w:p w:rsidR="001E07E7" w:rsidRDefault="001E07E7" w:rsidP="001E07E7">
      <w:pPr>
        <w:pStyle w:val="HTML"/>
        <w:shd w:val="clear" w:color="auto" w:fill="23241F"/>
        <w:spacing w:before="240" w:after="240"/>
        <w:rPr>
          <w:color w:val="FFFFF1"/>
        </w:rPr>
      </w:pPr>
      <w:r>
        <w:rPr>
          <w:color w:val="FFFFF1"/>
        </w:rPr>
        <w:t>0.783f, 0.290f, 0.734f,</w:t>
      </w:r>
    </w:p>
    <w:p w:rsidR="001E07E7" w:rsidRDefault="001E07E7" w:rsidP="001E07E7">
      <w:pPr>
        <w:pStyle w:val="HTML"/>
        <w:shd w:val="clear" w:color="auto" w:fill="23241F"/>
        <w:spacing w:before="240" w:after="240"/>
        <w:rPr>
          <w:color w:val="FFFFF1"/>
        </w:rPr>
      </w:pPr>
      <w:r>
        <w:rPr>
          <w:color w:val="FFFFF1"/>
        </w:rPr>
        <w:t>0.722f, 0.645f, 0.174f,</w:t>
      </w:r>
    </w:p>
    <w:p w:rsidR="001E07E7" w:rsidRDefault="001E07E7" w:rsidP="001E07E7">
      <w:pPr>
        <w:pStyle w:val="HTML"/>
        <w:shd w:val="clear" w:color="auto" w:fill="23241F"/>
        <w:spacing w:before="240" w:after="240"/>
        <w:rPr>
          <w:color w:val="FFFFF1"/>
        </w:rPr>
      </w:pPr>
      <w:r>
        <w:rPr>
          <w:color w:val="FFFFF1"/>
        </w:rPr>
        <w:t>0.302f, 0.455f, 0.848f,</w:t>
      </w:r>
    </w:p>
    <w:p w:rsidR="001E07E7" w:rsidRDefault="001E07E7" w:rsidP="001E07E7">
      <w:pPr>
        <w:pStyle w:val="HTML"/>
        <w:shd w:val="clear" w:color="auto" w:fill="23241F"/>
        <w:spacing w:before="240" w:after="240"/>
        <w:rPr>
          <w:color w:val="FFFFF1"/>
        </w:rPr>
      </w:pPr>
      <w:r>
        <w:rPr>
          <w:color w:val="FFFFF1"/>
        </w:rPr>
        <w:t>0.225f, 0.587f, 0.040f,</w:t>
      </w:r>
    </w:p>
    <w:p w:rsidR="001E07E7" w:rsidRDefault="001E07E7" w:rsidP="001E07E7">
      <w:pPr>
        <w:pStyle w:val="HTML"/>
        <w:shd w:val="clear" w:color="auto" w:fill="23241F"/>
        <w:spacing w:before="240" w:after="240"/>
        <w:rPr>
          <w:color w:val="FFFFF1"/>
        </w:rPr>
      </w:pPr>
      <w:r>
        <w:rPr>
          <w:color w:val="FFFFF1"/>
        </w:rPr>
        <w:t>0.517f, 0.713f, 0.338f,</w:t>
      </w:r>
    </w:p>
    <w:p w:rsidR="001E07E7" w:rsidRDefault="001E07E7" w:rsidP="001E07E7">
      <w:pPr>
        <w:pStyle w:val="HTML"/>
        <w:shd w:val="clear" w:color="auto" w:fill="23241F"/>
        <w:spacing w:before="240" w:after="240"/>
        <w:rPr>
          <w:color w:val="FFFFF1"/>
        </w:rPr>
      </w:pPr>
      <w:r>
        <w:rPr>
          <w:color w:val="FFFFF1"/>
        </w:rPr>
        <w:t>0.053f, 0.959f, 0.120f,</w:t>
      </w:r>
    </w:p>
    <w:p w:rsidR="001E07E7" w:rsidRDefault="001E07E7" w:rsidP="001E07E7">
      <w:pPr>
        <w:pStyle w:val="HTML"/>
        <w:shd w:val="clear" w:color="auto" w:fill="23241F"/>
        <w:spacing w:before="240" w:after="240"/>
        <w:rPr>
          <w:color w:val="FFFFF1"/>
        </w:rPr>
      </w:pPr>
      <w:r>
        <w:rPr>
          <w:color w:val="FFFFF1"/>
        </w:rPr>
        <w:t>0.393f, 0.621f, 0.362f,</w:t>
      </w:r>
    </w:p>
    <w:p w:rsidR="001E07E7" w:rsidRDefault="001E07E7" w:rsidP="001E07E7">
      <w:pPr>
        <w:pStyle w:val="HTML"/>
        <w:shd w:val="clear" w:color="auto" w:fill="23241F"/>
        <w:spacing w:before="240" w:after="240"/>
        <w:rPr>
          <w:color w:val="FFFFF1"/>
        </w:rPr>
      </w:pPr>
      <w:r>
        <w:rPr>
          <w:color w:val="FFFFF1"/>
        </w:rPr>
        <w:t>0.673f, 0.211f, 0.457f,</w:t>
      </w:r>
    </w:p>
    <w:p w:rsidR="001E07E7" w:rsidRDefault="001E07E7" w:rsidP="001E07E7">
      <w:pPr>
        <w:pStyle w:val="HTML"/>
        <w:shd w:val="clear" w:color="auto" w:fill="23241F"/>
        <w:spacing w:before="240" w:after="240"/>
        <w:rPr>
          <w:color w:val="FFFFF1"/>
        </w:rPr>
      </w:pPr>
      <w:r>
        <w:rPr>
          <w:color w:val="FFFFF1"/>
        </w:rPr>
        <w:t>0.820f, 0.883f, 0.371f,</w:t>
      </w:r>
    </w:p>
    <w:p w:rsidR="001E07E7" w:rsidRDefault="001E07E7" w:rsidP="001E07E7">
      <w:pPr>
        <w:pStyle w:val="HTML"/>
        <w:shd w:val="clear" w:color="auto" w:fill="23241F"/>
        <w:spacing w:before="240" w:after="240"/>
        <w:rPr>
          <w:color w:val="FFFFF1"/>
        </w:rPr>
      </w:pPr>
      <w:r>
        <w:rPr>
          <w:color w:val="FFFFF1"/>
        </w:rPr>
        <w:t>0.982f, 0.099f, 0.879f</w:t>
      </w:r>
    </w:p>
    <w:p w:rsidR="001E07E7" w:rsidRDefault="001E07E7" w:rsidP="001E07E7">
      <w:pPr>
        <w:pStyle w:val="HTML"/>
        <w:shd w:val="clear" w:color="auto" w:fill="23241F"/>
        <w:spacing w:before="240" w:after="240"/>
        <w:rPr>
          <w:color w:val="FFFFF1"/>
        </w:rPr>
      </w:pPr>
      <w:r>
        <w:rPr>
          <w:color w:val="FFFFF1"/>
        </w:rPr>
        <w:t>};</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缓冲区的创建、绑定和填充方法</w:t>
      </w:r>
      <w:proofErr w:type="gramStart"/>
      <w:r>
        <w:rPr>
          <w:rFonts w:ascii="Georgia" w:hAnsi="Georgia"/>
          <w:color w:val="666666"/>
          <w:sz w:val="21"/>
          <w:szCs w:val="21"/>
        </w:rPr>
        <w:t>和之前</w:t>
      </w:r>
      <w:proofErr w:type="gramEnd"/>
      <w:r>
        <w:rPr>
          <w:rFonts w:ascii="Georgia" w:hAnsi="Georgia"/>
          <w:color w:val="666666"/>
          <w:sz w:val="21"/>
          <w:szCs w:val="21"/>
        </w:rPr>
        <w:t>一样：</w:t>
      </w:r>
    </w:p>
    <w:p w:rsidR="001E07E7" w:rsidRDefault="001E07E7" w:rsidP="001E07E7">
      <w:pPr>
        <w:pStyle w:val="HTML"/>
        <w:shd w:val="clear" w:color="auto" w:fill="23241F"/>
        <w:spacing w:before="240" w:after="240"/>
        <w:rPr>
          <w:color w:val="FFFFF1"/>
        </w:rPr>
      </w:pPr>
      <w:r>
        <w:rPr>
          <w:color w:val="FFFFF1"/>
        </w:rPr>
        <w:t>GLuint colorbuffer;</w:t>
      </w:r>
    </w:p>
    <w:p w:rsidR="001E07E7" w:rsidRDefault="001E07E7" w:rsidP="001E07E7">
      <w:pPr>
        <w:pStyle w:val="HTML"/>
        <w:shd w:val="clear" w:color="auto" w:fill="23241F"/>
        <w:spacing w:before="240" w:after="240"/>
        <w:rPr>
          <w:color w:val="FFFFF1"/>
        </w:rPr>
      </w:pPr>
      <w:proofErr w:type="gramStart"/>
      <w:r>
        <w:rPr>
          <w:color w:val="FFFFF1"/>
        </w:rPr>
        <w:lastRenderedPageBreak/>
        <w:t>glGenBuffers(</w:t>
      </w:r>
      <w:proofErr w:type="gramEnd"/>
      <w:r>
        <w:rPr>
          <w:color w:val="FFFFF1"/>
        </w:rPr>
        <w:t>1, &amp;colorbuffer);</w:t>
      </w:r>
    </w:p>
    <w:p w:rsidR="001E07E7" w:rsidRDefault="001E07E7" w:rsidP="001E07E7">
      <w:pPr>
        <w:pStyle w:val="HTML"/>
        <w:shd w:val="clear" w:color="auto" w:fill="23241F"/>
        <w:spacing w:before="240" w:after="240"/>
        <w:rPr>
          <w:color w:val="FFFFF1"/>
        </w:rPr>
      </w:pPr>
      <w:proofErr w:type="gramStart"/>
      <w:r>
        <w:rPr>
          <w:color w:val="FFFFF1"/>
        </w:rPr>
        <w:t>glBindBuffer(</w:t>
      </w:r>
      <w:proofErr w:type="gramEnd"/>
      <w:r>
        <w:rPr>
          <w:color w:val="FFFFF1"/>
        </w:rPr>
        <w:t>GL_ARRAY_BUFFER, colorbuffer);</w:t>
      </w:r>
    </w:p>
    <w:p w:rsidR="001E07E7" w:rsidRDefault="001E07E7" w:rsidP="001E07E7">
      <w:pPr>
        <w:pStyle w:val="HTML"/>
        <w:shd w:val="clear" w:color="auto" w:fill="23241F"/>
        <w:spacing w:before="240" w:after="240"/>
        <w:rPr>
          <w:color w:val="FFFFF1"/>
        </w:rPr>
      </w:pPr>
      <w:proofErr w:type="gramStart"/>
      <w:r>
        <w:rPr>
          <w:color w:val="FFFFF1"/>
        </w:rPr>
        <w:t>glBufferData(</w:t>
      </w:r>
      <w:proofErr w:type="gramEnd"/>
      <w:r>
        <w:rPr>
          <w:color w:val="FFFFF1"/>
        </w:rPr>
        <w:t>GL_ARRAY_BUFFER, sizeof(g_color_buffer_data), g_color_buffer_data, GL_STATIC_DRAW);</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配置也一样：</w:t>
      </w:r>
    </w:p>
    <w:p w:rsidR="001E07E7" w:rsidRDefault="001E07E7" w:rsidP="001E07E7">
      <w:pPr>
        <w:pStyle w:val="HTML"/>
        <w:shd w:val="clear" w:color="auto" w:fill="23241F"/>
        <w:spacing w:before="240" w:after="240"/>
        <w:rPr>
          <w:color w:val="FFFFF1"/>
        </w:rPr>
      </w:pPr>
      <w:r>
        <w:rPr>
          <w:color w:val="FFFFF1"/>
        </w:rPr>
        <w:t xml:space="preserve">// 2nd attribute </w:t>
      </w:r>
      <w:proofErr w:type="gramStart"/>
      <w:r>
        <w:rPr>
          <w:color w:val="FFFFF1"/>
        </w:rPr>
        <w:t>buffer :</w:t>
      </w:r>
      <w:proofErr w:type="gramEnd"/>
      <w:r>
        <w:rPr>
          <w:color w:val="FFFFF1"/>
        </w:rPr>
        <w:t xml:space="preserve"> colors</w:t>
      </w:r>
    </w:p>
    <w:p w:rsidR="001E07E7" w:rsidRDefault="001E07E7" w:rsidP="001E07E7">
      <w:pPr>
        <w:pStyle w:val="HTML"/>
        <w:shd w:val="clear" w:color="auto" w:fill="23241F"/>
        <w:spacing w:before="240" w:after="240"/>
        <w:rPr>
          <w:color w:val="FFFFF1"/>
        </w:rPr>
      </w:pPr>
      <w:proofErr w:type="gramStart"/>
      <w:r>
        <w:rPr>
          <w:color w:val="FFFFF1"/>
        </w:rPr>
        <w:t>glEnableVertexAttribArray(</w:t>
      </w:r>
      <w:proofErr w:type="gramEnd"/>
      <w:r>
        <w:rPr>
          <w:color w:val="FFFFF1"/>
        </w:rPr>
        <w:t>1);</w:t>
      </w:r>
    </w:p>
    <w:p w:rsidR="001E07E7" w:rsidRDefault="001E07E7" w:rsidP="001E07E7">
      <w:pPr>
        <w:pStyle w:val="HTML"/>
        <w:shd w:val="clear" w:color="auto" w:fill="23241F"/>
        <w:spacing w:before="240" w:after="240"/>
        <w:rPr>
          <w:color w:val="FFFFF1"/>
        </w:rPr>
      </w:pPr>
      <w:proofErr w:type="gramStart"/>
      <w:r>
        <w:rPr>
          <w:color w:val="FFFFF1"/>
        </w:rPr>
        <w:t>glBindBuffer(</w:t>
      </w:r>
      <w:proofErr w:type="gramEnd"/>
      <w:r>
        <w:rPr>
          <w:color w:val="FFFFF1"/>
        </w:rPr>
        <w:t>GL_ARRAY_BUFFER, colorbuffer);</w:t>
      </w:r>
    </w:p>
    <w:p w:rsidR="001E07E7" w:rsidRDefault="001E07E7" w:rsidP="001E07E7">
      <w:pPr>
        <w:pStyle w:val="HTML"/>
        <w:shd w:val="clear" w:color="auto" w:fill="23241F"/>
        <w:spacing w:before="240" w:after="240"/>
        <w:rPr>
          <w:color w:val="FFFFF1"/>
        </w:rPr>
      </w:pPr>
      <w:proofErr w:type="gramStart"/>
      <w:r>
        <w:rPr>
          <w:color w:val="FFFFF1"/>
        </w:rPr>
        <w:t>glVertexAttribPointer(</w:t>
      </w:r>
      <w:proofErr w:type="gramEnd"/>
    </w:p>
    <w:p w:rsidR="001E07E7" w:rsidRDefault="001E07E7" w:rsidP="001E07E7">
      <w:pPr>
        <w:pStyle w:val="HTML"/>
        <w:shd w:val="clear" w:color="auto" w:fill="23241F"/>
        <w:spacing w:before="240" w:after="240"/>
        <w:rPr>
          <w:color w:val="FFFFF1"/>
        </w:rPr>
      </w:pPr>
      <w:r>
        <w:rPr>
          <w:color w:val="FFFFF1"/>
        </w:rPr>
        <w:t>1, // attribute. No particular reason for 1, but must match the layout in the shader.</w:t>
      </w:r>
    </w:p>
    <w:p w:rsidR="001E07E7" w:rsidRDefault="001E07E7" w:rsidP="001E07E7">
      <w:pPr>
        <w:pStyle w:val="HTML"/>
        <w:shd w:val="clear" w:color="auto" w:fill="23241F"/>
        <w:spacing w:before="240" w:after="240"/>
        <w:rPr>
          <w:color w:val="FFFFF1"/>
        </w:rPr>
      </w:pPr>
      <w:r>
        <w:rPr>
          <w:color w:val="FFFFF1"/>
        </w:rPr>
        <w:t>3, // size</w:t>
      </w:r>
    </w:p>
    <w:p w:rsidR="001E07E7" w:rsidRDefault="001E07E7" w:rsidP="001E07E7">
      <w:pPr>
        <w:pStyle w:val="HTML"/>
        <w:shd w:val="clear" w:color="auto" w:fill="23241F"/>
        <w:spacing w:before="240" w:after="240"/>
        <w:rPr>
          <w:color w:val="FFFFF1"/>
        </w:rPr>
      </w:pPr>
      <w:r>
        <w:rPr>
          <w:color w:val="FFFFF1"/>
        </w:rPr>
        <w:t>GL_FLOAT, // type</w:t>
      </w:r>
    </w:p>
    <w:p w:rsidR="001E07E7" w:rsidRDefault="001E07E7" w:rsidP="001E07E7">
      <w:pPr>
        <w:pStyle w:val="HTML"/>
        <w:shd w:val="clear" w:color="auto" w:fill="23241F"/>
        <w:spacing w:before="240" w:after="240"/>
        <w:rPr>
          <w:color w:val="FFFFF1"/>
        </w:rPr>
      </w:pPr>
      <w:r>
        <w:rPr>
          <w:color w:val="FFFFF1"/>
        </w:rPr>
        <w:t>GL_FALSE, // normalized?</w:t>
      </w:r>
    </w:p>
    <w:p w:rsidR="001E07E7" w:rsidRDefault="001E07E7" w:rsidP="001E07E7">
      <w:pPr>
        <w:pStyle w:val="HTML"/>
        <w:shd w:val="clear" w:color="auto" w:fill="23241F"/>
        <w:spacing w:before="240" w:after="240"/>
        <w:rPr>
          <w:color w:val="FFFFF1"/>
        </w:rPr>
      </w:pPr>
      <w:r>
        <w:rPr>
          <w:color w:val="FFFFF1"/>
        </w:rPr>
        <w:t>0, // stride</w:t>
      </w:r>
    </w:p>
    <w:p w:rsidR="001E07E7" w:rsidRDefault="001E07E7" w:rsidP="001E07E7">
      <w:pPr>
        <w:pStyle w:val="HTML"/>
        <w:shd w:val="clear" w:color="auto" w:fill="23241F"/>
        <w:spacing w:before="240" w:after="240"/>
        <w:rPr>
          <w:color w:val="FFFFF1"/>
        </w:rPr>
      </w:pPr>
      <w:r>
        <w:rPr>
          <w:color w:val="FFFFF1"/>
        </w:rPr>
        <w:t>(</w:t>
      </w:r>
      <w:proofErr w:type="gramStart"/>
      <w:r>
        <w:rPr>
          <w:color w:val="FFFFF1"/>
        </w:rPr>
        <w:t>void</w:t>
      </w:r>
      <w:proofErr w:type="gramEnd"/>
      <w:r>
        <w:rPr>
          <w:color w:val="FFFFF1"/>
        </w:rPr>
        <w:t>*)0 // array buffer offset</w:t>
      </w:r>
    </w:p>
    <w:p w:rsidR="001E07E7" w:rsidRDefault="001E07E7" w:rsidP="001E07E7">
      <w:pPr>
        <w:pStyle w:val="HTML"/>
        <w:shd w:val="clear" w:color="auto" w:fill="23241F"/>
        <w:spacing w:before="240" w:after="240"/>
        <w:rPr>
          <w:color w:val="FFFFF1"/>
        </w:rPr>
      </w:pPr>
      <w:r>
        <w:rPr>
          <w:color w:val="FFFFF1"/>
        </w:rPr>
        <w:t>);</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现在，顶点着色器中，我们已能访问这个额外的缓冲区：</w:t>
      </w:r>
    </w:p>
    <w:p w:rsidR="001E07E7" w:rsidRDefault="001E07E7" w:rsidP="001E07E7">
      <w:pPr>
        <w:pStyle w:val="HTML"/>
        <w:shd w:val="clear" w:color="auto" w:fill="23241F"/>
        <w:spacing w:before="240" w:after="240"/>
        <w:rPr>
          <w:color w:val="FFFFF1"/>
        </w:rPr>
      </w:pPr>
      <w:r>
        <w:rPr>
          <w:color w:val="FFFFF1"/>
        </w:rPr>
        <w:t>// Notice that the "1" here equals the "1" in glVertexAttribPointer</w:t>
      </w:r>
    </w:p>
    <w:p w:rsidR="001E07E7" w:rsidRDefault="001E07E7" w:rsidP="001E07E7">
      <w:pPr>
        <w:pStyle w:val="HTML"/>
        <w:shd w:val="clear" w:color="auto" w:fill="23241F"/>
        <w:spacing w:before="240" w:after="240"/>
        <w:rPr>
          <w:color w:val="FFFFF1"/>
        </w:rPr>
      </w:pPr>
      <w:proofErr w:type="gramStart"/>
      <w:r>
        <w:rPr>
          <w:color w:val="FFFFF1"/>
        </w:rPr>
        <w:t>layout(</w:t>
      </w:r>
      <w:proofErr w:type="gramEnd"/>
      <w:r>
        <w:rPr>
          <w:color w:val="FFFFF1"/>
        </w:rPr>
        <w:t>location = 1) in vec3 vertexColor;</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本例将不会在顶点着色器里做花哨的玩意，只是简单地过渡到片断着色器：</w:t>
      </w:r>
    </w:p>
    <w:p w:rsidR="001E07E7" w:rsidRDefault="001E07E7" w:rsidP="001E07E7">
      <w:pPr>
        <w:pStyle w:val="HTML"/>
        <w:shd w:val="clear" w:color="auto" w:fill="23241F"/>
        <w:spacing w:before="240" w:after="240"/>
        <w:rPr>
          <w:color w:val="FFFFF1"/>
        </w:rPr>
      </w:pPr>
      <w:r>
        <w:rPr>
          <w:color w:val="FFFFF1"/>
        </w:rPr>
        <w:t xml:space="preserve">// Output </w:t>
      </w:r>
      <w:proofErr w:type="gramStart"/>
      <w:r>
        <w:rPr>
          <w:color w:val="FFFFF1"/>
        </w:rPr>
        <w:t>data ;</w:t>
      </w:r>
      <w:proofErr w:type="gramEnd"/>
      <w:r>
        <w:rPr>
          <w:color w:val="FFFFF1"/>
        </w:rPr>
        <w:t xml:space="preserve"> will be interpolated for each fragment.</w:t>
      </w:r>
    </w:p>
    <w:p w:rsidR="001E07E7" w:rsidRDefault="001E07E7" w:rsidP="001E07E7">
      <w:pPr>
        <w:pStyle w:val="HTML"/>
        <w:shd w:val="clear" w:color="auto" w:fill="23241F"/>
        <w:spacing w:before="240" w:after="240"/>
        <w:rPr>
          <w:color w:val="FFFFF1"/>
        </w:rPr>
      </w:pPr>
      <w:proofErr w:type="gramStart"/>
      <w:r>
        <w:rPr>
          <w:color w:val="FFFFF1"/>
        </w:rPr>
        <w:t>out</w:t>
      </w:r>
      <w:proofErr w:type="gramEnd"/>
      <w:r>
        <w:rPr>
          <w:color w:val="FFFFF1"/>
        </w:rPr>
        <w:t xml:space="preserve"> vec3 fragmentColor;</w:t>
      </w:r>
    </w:p>
    <w:p w:rsidR="001E07E7" w:rsidRDefault="001E07E7" w:rsidP="001E07E7">
      <w:pPr>
        <w:pStyle w:val="HTML"/>
        <w:shd w:val="clear" w:color="auto" w:fill="23241F"/>
        <w:spacing w:before="240" w:after="240"/>
        <w:rPr>
          <w:color w:val="FFFFF1"/>
        </w:rPr>
      </w:pPr>
    </w:p>
    <w:p w:rsidR="001E07E7" w:rsidRDefault="001E07E7" w:rsidP="001E07E7">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1E07E7" w:rsidRDefault="001E07E7" w:rsidP="001E07E7">
      <w:pPr>
        <w:pStyle w:val="HTML"/>
        <w:shd w:val="clear" w:color="auto" w:fill="23241F"/>
        <w:spacing w:before="240" w:after="240"/>
        <w:rPr>
          <w:color w:val="FFFFF1"/>
        </w:rPr>
      </w:pPr>
    </w:p>
    <w:p w:rsidR="001E07E7" w:rsidRDefault="001E07E7" w:rsidP="001E07E7">
      <w:pPr>
        <w:pStyle w:val="HTML"/>
        <w:shd w:val="clear" w:color="auto" w:fill="23241F"/>
        <w:spacing w:before="240" w:after="240"/>
        <w:rPr>
          <w:color w:val="FFFFF1"/>
        </w:rPr>
      </w:pPr>
      <w:r>
        <w:rPr>
          <w:color w:val="FFFFF1"/>
        </w:rPr>
        <w:lastRenderedPageBreak/>
        <w:t>[...]</w:t>
      </w:r>
    </w:p>
    <w:p w:rsidR="001E07E7" w:rsidRDefault="001E07E7" w:rsidP="001E07E7">
      <w:pPr>
        <w:pStyle w:val="HTML"/>
        <w:shd w:val="clear" w:color="auto" w:fill="23241F"/>
        <w:spacing w:before="240" w:after="240"/>
        <w:rPr>
          <w:color w:val="FFFFF1"/>
        </w:rPr>
      </w:pPr>
    </w:p>
    <w:p w:rsidR="001E07E7" w:rsidRDefault="001E07E7" w:rsidP="001E07E7">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color of each vertex will be interpolated</w:t>
      </w:r>
    </w:p>
    <w:p w:rsidR="001E07E7" w:rsidRDefault="001E07E7" w:rsidP="001E07E7">
      <w:pPr>
        <w:pStyle w:val="HTML"/>
        <w:shd w:val="clear" w:color="auto" w:fill="23241F"/>
        <w:spacing w:before="240" w:after="240"/>
        <w:rPr>
          <w:color w:val="FFFFF1"/>
        </w:rPr>
      </w:pPr>
      <w:r>
        <w:rPr>
          <w:color w:val="FFFFF1"/>
        </w:rPr>
        <w:t>// to produce the color of each fragment</w:t>
      </w:r>
    </w:p>
    <w:p w:rsidR="001E07E7" w:rsidRDefault="001E07E7" w:rsidP="001E07E7">
      <w:pPr>
        <w:pStyle w:val="HTML"/>
        <w:shd w:val="clear" w:color="auto" w:fill="23241F"/>
        <w:spacing w:before="240" w:after="240"/>
        <w:rPr>
          <w:color w:val="FFFFF1"/>
        </w:rPr>
      </w:pPr>
      <w:proofErr w:type="gramStart"/>
      <w:r>
        <w:rPr>
          <w:color w:val="FFFFF1"/>
        </w:rPr>
        <w:t>fragmentColor</w:t>
      </w:r>
      <w:proofErr w:type="gramEnd"/>
      <w:r>
        <w:rPr>
          <w:color w:val="FFFFF1"/>
        </w:rPr>
        <w:t xml:space="preserve"> = vertexColor;</w:t>
      </w:r>
    </w:p>
    <w:p w:rsidR="001E07E7" w:rsidRDefault="001E07E7" w:rsidP="001E07E7">
      <w:pPr>
        <w:pStyle w:val="HTML"/>
        <w:shd w:val="clear" w:color="auto" w:fill="23241F"/>
        <w:spacing w:before="240" w:after="240"/>
        <w:rPr>
          <w:color w:val="FFFFF1"/>
        </w:rPr>
      </w:pPr>
      <w:r>
        <w:rPr>
          <w:color w:val="FFFFF1"/>
        </w:rPr>
        <w:t>}</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片断着色器中，要再次声明片断颜色：</w:t>
      </w:r>
    </w:p>
    <w:p w:rsidR="001E07E7" w:rsidRDefault="001E07E7" w:rsidP="001E07E7">
      <w:pPr>
        <w:pStyle w:val="HTML"/>
        <w:shd w:val="clear" w:color="auto" w:fill="23241F"/>
        <w:spacing w:before="240" w:after="240"/>
        <w:rPr>
          <w:color w:val="FFFFF1"/>
        </w:rPr>
      </w:pPr>
      <w:r>
        <w:rPr>
          <w:color w:val="FFFFF1"/>
        </w:rPr>
        <w:t xml:space="preserve">// </w:t>
      </w:r>
      <w:proofErr w:type="gramStart"/>
      <w:r>
        <w:rPr>
          <w:color w:val="FFFFF1"/>
        </w:rPr>
        <w:t>Interpolated</w:t>
      </w:r>
      <w:proofErr w:type="gramEnd"/>
      <w:r>
        <w:rPr>
          <w:color w:val="FFFFF1"/>
        </w:rPr>
        <w:t xml:space="preserve"> values from the vertex shaders</w:t>
      </w:r>
    </w:p>
    <w:p w:rsidR="001E07E7" w:rsidRDefault="001E07E7" w:rsidP="001E07E7">
      <w:pPr>
        <w:pStyle w:val="HTML"/>
        <w:shd w:val="clear" w:color="auto" w:fill="23241F"/>
        <w:spacing w:before="240" w:after="240"/>
        <w:rPr>
          <w:color w:val="FFFFF1"/>
        </w:rPr>
      </w:pPr>
      <w:proofErr w:type="gramStart"/>
      <w:r>
        <w:rPr>
          <w:color w:val="FFFFF1"/>
        </w:rPr>
        <w:t>in</w:t>
      </w:r>
      <w:proofErr w:type="gramEnd"/>
      <w:r>
        <w:rPr>
          <w:color w:val="FFFFF1"/>
        </w:rPr>
        <w:t xml:space="preserve"> vec3 fragmentColor;</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w:t>
      </w:r>
      <w:r>
        <w:rPr>
          <w:rFonts w:ascii="Georgia" w:hAnsi="Georgia"/>
          <w:color w:val="666666"/>
          <w:sz w:val="21"/>
          <w:szCs w:val="21"/>
        </w:rPr>
        <w:t>然后把它的值赋给输出颜色：</w:t>
      </w:r>
    </w:p>
    <w:p w:rsidR="001E07E7" w:rsidRDefault="001E07E7" w:rsidP="001E07E7">
      <w:pPr>
        <w:pStyle w:val="HTML"/>
        <w:shd w:val="clear" w:color="auto" w:fill="23241F"/>
        <w:spacing w:before="240" w:after="240"/>
        <w:rPr>
          <w:color w:val="FFFFF1"/>
        </w:rPr>
      </w:pPr>
      <w:r>
        <w:rPr>
          <w:color w:val="FFFFF1"/>
        </w:rPr>
        <w:t>// Output color = color specified in the vertex shader,</w:t>
      </w:r>
    </w:p>
    <w:p w:rsidR="001E07E7" w:rsidRDefault="001E07E7" w:rsidP="001E07E7">
      <w:pPr>
        <w:pStyle w:val="HTML"/>
        <w:shd w:val="clear" w:color="auto" w:fill="23241F"/>
        <w:spacing w:before="240" w:after="240"/>
        <w:rPr>
          <w:color w:val="FFFFF1"/>
        </w:rPr>
      </w:pPr>
      <w:r>
        <w:rPr>
          <w:color w:val="FFFFF1"/>
        </w:rPr>
        <w:t>// interpolated between all 3 surrounding vertices</w:t>
      </w:r>
    </w:p>
    <w:p w:rsidR="001E07E7" w:rsidRDefault="001E07E7" w:rsidP="001E07E7">
      <w:pPr>
        <w:pStyle w:val="HTML"/>
        <w:shd w:val="clear" w:color="auto" w:fill="23241F"/>
        <w:spacing w:before="240" w:after="240"/>
        <w:rPr>
          <w:color w:val="FFFFF1"/>
        </w:rPr>
      </w:pPr>
      <w:proofErr w:type="gramStart"/>
      <w:r>
        <w:rPr>
          <w:color w:val="FFFFF1"/>
        </w:rPr>
        <w:t>color</w:t>
      </w:r>
      <w:proofErr w:type="gramEnd"/>
      <w:r>
        <w:rPr>
          <w:color w:val="FFFFF1"/>
        </w:rPr>
        <w:t xml:space="preserve"> = fragmentColor;</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于是得到：</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2855595" cy="2199640"/>
            <wp:effectExtent l="0" t="0" r="1905" b="0"/>
            <wp:docPr id="37" name="图片 37" descr="http://www.tairan.com/usr/uploads/2014/04/missing_z_buffer-300x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tairan.com/usr/uploads/2014/04/missing_z_buffer-300x2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2199640"/>
                    </a:xfrm>
                    <a:prstGeom prst="rect">
                      <a:avLst/>
                    </a:prstGeom>
                    <a:noFill/>
                    <a:ln>
                      <a:noFill/>
                    </a:ln>
                  </pic:spPr>
                </pic:pic>
              </a:graphicData>
            </a:graphic>
          </wp:inline>
        </w:drawing>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额，好丑。为了搞清楚，我们先看看各画一个看起来</w:t>
      </w:r>
      <w:r>
        <w:rPr>
          <w:rFonts w:ascii="Georgia" w:hAnsi="Georgia"/>
          <w:color w:val="666666"/>
          <w:sz w:val="21"/>
          <w:szCs w:val="21"/>
        </w:rPr>
        <w:t>“</w:t>
      </w:r>
      <w:r>
        <w:rPr>
          <w:rFonts w:ascii="Georgia" w:hAnsi="Georgia"/>
          <w:color w:val="666666"/>
          <w:sz w:val="21"/>
          <w:szCs w:val="21"/>
        </w:rPr>
        <w:t>远</w:t>
      </w:r>
      <w:r>
        <w:rPr>
          <w:rFonts w:ascii="Georgia" w:hAnsi="Georgia"/>
          <w:color w:val="666666"/>
          <w:sz w:val="21"/>
          <w:szCs w:val="21"/>
        </w:rPr>
        <w:t>”</w:t>
      </w:r>
      <w:r>
        <w:rPr>
          <w:rFonts w:ascii="Georgia" w:hAnsi="Georgia"/>
          <w:color w:val="666666"/>
          <w:sz w:val="21"/>
          <w:szCs w:val="21"/>
        </w:rPr>
        <w:t>和</w:t>
      </w:r>
      <w:r>
        <w:rPr>
          <w:rFonts w:ascii="Georgia" w:hAnsi="Georgia"/>
          <w:color w:val="666666"/>
          <w:sz w:val="21"/>
          <w:szCs w:val="21"/>
        </w:rPr>
        <w:t>“</w:t>
      </w:r>
      <w:r>
        <w:rPr>
          <w:rFonts w:ascii="Georgia" w:hAnsi="Georgia"/>
          <w:color w:val="666666"/>
          <w:sz w:val="21"/>
          <w:szCs w:val="21"/>
        </w:rPr>
        <w:t>近</w:t>
      </w:r>
      <w:r>
        <w:rPr>
          <w:rFonts w:ascii="Georgia" w:hAnsi="Georgia"/>
          <w:color w:val="666666"/>
          <w:sz w:val="21"/>
          <w:szCs w:val="21"/>
        </w:rPr>
        <w:t>”</w:t>
      </w:r>
      <w:r>
        <w:rPr>
          <w:rFonts w:ascii="Georgia" w:hAnsi="Georgia"/>
          <w:color w:val="666666"/>
          <w:sz w:val="21"/>
          <w:szCs w:val="21"/>
        </w:rPr>
        <w:t>的三角形，会发生什么：</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1802765" cy="897255"/>
            <wp:effectExtent l="0" t="0" r="6985" b="0"/>
            <wp:docPr id="36" name="图片 36" descr="http://www.tairan.com/usr/uploads/2014/04/Far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tairan.com/usr/uploads/2014/04/FarNe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2765" cy="897255"/>
                    </a:xfrm>
                    <a:prstGeom prst="rect">
                      <a:avLst/>
                    </a:prstGeom>
                    <a:noFill/>
                    <a:ln>
                      <a:noFill/>
                    </a:ln>
                  </pic:spPr>
                </pic:pic>
              </a:graphicData>
            </a:graphic>
          </wp:inline>
        </w:drawing>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似乎挺好。现在画</w:t>
      </w:r>
      <w:r>
        <w:rPr>
          <w:rFonts w:ascii="Georgia" w:hAnsi="Georgia"/>
          <w:color w:val="666666"/>
          <w:sz w:val="21"/>
          <w:szCs w:val="21"/>
        </w:rPr>
        <w:t>“</w:t>
      </w:r>
      <w:r>
        <w:rPr>
          <w:rFonts w:ascii="Georgia" w:hAnsi="Georgia"/>
          <w:color w:val="666666"/>
          <w:sz w:val="21"/>
          <w:szCs w:val="21"/>
        </w:rPr>
        <w:t>远</w:t>
      </w:r>
      <w:r>
        <w:rPr>
          <w:rFonts w:ascii="Georgia" w:hAnsi="Georgia"/>
          <w:color w:val="666666"/>
          <w:sz w:val="21"/>
          <w:szCs w:val="21"/>
        </w:rPr>
        <w:t>”</w:t>
      </w:r>
      <w:r>
        <w:rPr>
          <w:rFonts w:ascii="Georgia" w:hAnsi="Georgia"/>
          <w:color w:val="666666"/>
          <w:sz w:val="21"/>
          <w:szCs w:val="21"/>
        </w:rPr>
        <w:t>的三角形：</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1802765" cy="897255"/>
            <wp:effectExtent l="0" t="0" r="6985" b="0"/>
            <wp:docPr id="35" name="图片 35" descr="http://www.tairan.com/usr/uploads/2014/04/Near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tairan.com/usr/uploads/2014/04/NearFa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2765" cy="897255"/>
                    </a:xfrm>
                    <a:prstGeom prst="rect">
                      <a:avLst/>
                    </a:prstGeom>
                    <a:noFill/>
                    <a:ln>
                      <a:noFill/>
                    </a:ln>
                  </pic:spPr>
                </pic:pic>
              </a:graphicData>
            </a:graphic>
          </wp:inline>
        </w:drawing>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它遮住了</w:t>
      </w:r>
      <w:r>
        <w:rPr>
          <w:rFonts w:ascii="Georgia" w:hAnsi="Georgia"/>
          <w:color w:val="666666"/>
          <w:sz w:val="21"/>
          <w:szCs w:val="21"/>
        </w:rPr>
        <w:t>“</w:t>
      </w:r>
      <w:r>
        <w:rPr>
          <w:rFonts w:ascii="Georgia" w:hAnsi="Georgia"/>
          <w:color w:val="666666"/>
          <w:sz w:val="21"/>
          <w:szCs w:val="21"/>
        </w:rPr>
        <w:t>近</w:t>
      </w:r>
      <w:r>
        <w:rPr>
          <w:rFonts w:ascii="Georgia" w:hAnsi="Georgia"/>
          <w:color w:val="666666"/>
          <w:sz w:val="21"/>
          <w:szCs w:val="21"/>
        </w:rPr>
        <w:t>”</w:t>
      </w:r>
      <w:r>
        <w:rPr>
          <w:rFonts w:ascii="Georgia" w:hAnsi="Georgia"/>
          <w:color w:val="666666"/>
          <w:sz w:val="21"/>
          <w:szCs w:val="21"/>
        </w:rPr>
        <w:t>三角形！它本应该画在</w:t>
      </w:r>
      <w:r>
        <w:rPr>
          <w:rFonts w:ascii="Georgia" w:hAnsi="Georgia"/>
          <w:color w:val="666666"/>
          <w:sz w:val="21"/>
          <w:szCs w:val="21"/>
        </w:rPr>
        <w:t>“</w:t>
      </w:r>
      <w:r>
        <w:rPr>
          <w:rFonts w:ascii="Georgia" w:hAnsi="Georgia"/>
          <w:color w:val="666666"/>
          <w:sz w:val="21"/>
          <w:szCs w:val="21"/>
        </w:rPr>
        <w:t>近</w:t>
      </w:r>
      <w:r>
        <w:rPr>
          <w:rFonts w:ascii="Georgia" w:hAnsi="Georgia"/>
          <w:color w:val="666666"/>
          <w:sz w:val="21"/>
          <w:szCs w:val="21"/>
        </w:rPr>
        <w:t>”</w:t>
      </w:r>
      <w:r>
        <w:rPr>
          <w:rFonts w:ascii="Georgia" w:hAnsi="Georgia"/>
          <w:color w:val="666666"/>
          <w:sz w:val="21"/>
          <w:szCs w:val="21"/>
        </w:rPr>
        <w:t>三角形后面的！我们的立方体就有这个问题：一些理应被遮挡的面，因为绘制时间晚，实际可见。我们将用深度缓存（</w:t>
      </w:r>
      <w:r>
        <w:rPr>
          <w:rFonts w:ascii="Georgia" w:hAnsi="Georgia"/>
          <w:color w:val="666666"/>
          <w:sz w:val="21"/>
          <w:szCs w:val="21"/>
        </w:rPr>
        <w:t>Z-Buffer</w:t>
      </w:r>
      <w:r>
        <w:rPr>
          <w:rFonts w:ascii="Georgia" w:hAnsi="Georgia"/>
          <w:color w:val="666666"/>
          <w:sz w:val="21"/>
          <w:szCs w:val="21"/>
        </w:rPr>
        <w:t>）算法解决它。</w:t>
      </w:r>
    </w:p>
    <w:p w:rsidR="001E07E7" w:rsidRDefault="001E07E7" w:rsidP="001E07E7">
      <w:pPr>
        <w:pStyle w:val="a4"/>
        <w:shd w:val="clear" w:color="auto" w:fill="FFFFFF"/>
        <w:spacing w:line="315" w:lineRule="atLeast"/>
        <w:rPr>
          <w:rFonts w:ascii="Georgia" w:hAnsi="Georgia"/>
          <w:color w:val="666666"/>
          <w:sz w:val="21"/>
          <w:szCs w:val="21"/>
        </w:rPr>
      </w:pPr>
      <w:r>
        <w:rPr>
          <w:rStyle w:val="a6"/>
          <w:rFonts w:ascii="Georgia" w:hAnsi="Georgia"/>
          <w:color w:val="666666"/>
          <w:sz w:val="21"/>
          <w:szCs w:val="21"/>
        </w:rPr>
        <w:t>便签</w:t>
      </w:r>
      <w:r>
        <w:rPr>
          <w:rStyle w:val="a6"/>
          <w:rFonts w:ascii="Georgia" w:hAnsi="Georgia"/>
          <w:color w:val="666666"/>
          <w:sz w:val="21"/>
          <w:szCs w:val="21"/>
        </w:rPr>
        <w:t>1</w:t>
      </w:r>
      <w:r>
        <w:rPr>
          <w:rFonts w:ascii="Georgia" w:hAnsi="Georgia"/>
          <w:color w:val="666666"/>
          <w:sz w:val="21"/>
          <w:szCs w:val="21"/>
        </w:rPr>
        <w:br/>
        <w:t xml:space="preserve">: </w:t>
      </w:r>
      <w:r>
        <w:rPr>
          <w:rFonts w:ascii="Georgia" w:hAnsi="Georgia"/>
          <w:color w:val="666666"/>
          <w:sz w:val="21"/>
          <w:szCs w:val="21"/>
        </w:rPr>
        <w:t>如果你没发现问题，把相机放到</w:t>
      </w:r>
      <w:r>
        <w:rPr>
          <w:rFonts w:ascii="Georgia" w:hAnsi="Georgia"/>
          <w:color w:val="666666"/>
          <w:sz w:val="21"/>
          <w:szCs w:val="21"/>
        </w:rPr>
        <w:t>(4,3,-3)</w:t>
      </w:r>
      <w:r>
        <w:rPr>
          <w:rFonts w:ascii="Georgia" w:hAnsi="Georgia"/>
          <w:color w:val="666666"/>
          <w:sz w:val="21"/>
          <w:szCs w:val="21"/>
        </w:rPr>
        <w:t>试试</w:t>
      </w:r>
    </w:p>
    <w:p w:rsidR="001E07E7" w:rsidRDefault="001E07E7" w:rsidP="001E07E7">
      <w:pPr>
        <w:pStyle w:val="a4"/>
        <w:shd w:val="clear" w:color="auto" w:fill="FFFFFF"/>
        <w:spacing w:line="315" w:lineRule="atLeast"/>
        <w:rPr>
          <w:rFonts w:ascii="Georgia" w:hAnsi="Georgia"/>
          <w:color w:val="666666"/>
          <w:sz w:val="21"/>
          <w:szCs w:val="21"/>
        </w:rPr>
      </w:pPr>
      <w:r>
        <w:rPr>
          <w:rStyle w:val="a6"/>
          <w:rFonts w:ascii="Georgia" w:hAnsi="Georgia"/>
          <w:color w:val="666666"/>
          <w:sz w:val="21"/>
          <w:szCs w:val="21"/>
        </w:rPr>
        <w:t>便签</w:t>
      </w:r>
      <w:r>
        <w:rPr>
          <w:rStyle w:val="a6"/>
          <w:rFonts w:ascii="Georgia" w:hAnsi="Georgia"/>
          <w:color w:val="666666"/>
          <w:sz w:val="21"/>
          <w:szCs w:val="21"/>
        </w:rPr>
        <w:t>2</w:t>
      </w:r>
      <w:r>
        <w:rPr>
          <w:rFonts w:ascii="Georgia" w:hAnsi="Georgia"/>
          <w:color w:val="666666"/>
          <w:sz w:val="21"/>
          <w:szCs w:val="21"/>
        </w:rPr>
        <w:br/>
        <w:t xml:space="preserve">: </w:t>
      </w:r>
      <w:r>
        <w:rPr>
          <w:rFonts w:ascii="Georgia" w:hAnsi="Georgia"/>
          <w:color w:val="666666"/>
          <w:sz w:val="21"/>
          <w:szCs w:val="21"/>
        </w:rPr>
        <w:t>如果</w:t>
      </w:r>
      <w:r>
        <w:rPr>
          <w:rFonts w:ascii="Georgia" w:hAnsi="Georgia"/>
          <w:color w:val="666666"/>
          <w:sz w:val="21"/>
          <w:szCs w:val="21"/>
        </w:rPr>
        <w:t>“</w:t>
      </w:r>
      <w:r>
        <w:rPr>
          <w:rFonts w:ascii="Georgia" w:hAnsi="Georgia"/>
          <w:color w:val="666666"/>
          <w:sz w:val="21"/>
          <w:szCs w:val="21"/>
        </w:rPr>
        <w:t>类似于位置，颜色是一种属性</w:t>
      </w:r>
      <w:r>
        <w:rPr>
          <w:rFonts w:ascii="Georgia" w:hAnsi="Georgia"/>
          <w:color w:val="666666"/>
          <w:sz w:val="21"/>
          <w:szCs w:val="21"/>
        </w:rPr>
        <w:t>”</w:t>
      </w:r>
      <w:r>
        <w:rPr>
          <w:rFonts w:ascii="Georgia" w:hAnsi="Georgia"/>
          <w:color w:val="666666"/>
          <w:sz w:val="21"/>
          <w:szCs w:val="21"/>
        </w:rPr>
        <w:t>，那为什么颜色要声明</w:t>
      </w:r>
      <w:r>
        <w:rPr>
          <w:rFonts w:ascii="Georgia" w:hAnsi="Georgia"/>
          <w:color w:val="666666"/>
          <w:sz w:val="21"/>
          <w:szCs w:val="21"/>
        </w:rPr>
        <w:t xml:space="preserve"> vec3 fragmentColor</w:t>
      </w:r>
      <w:r>
        <w:rPr>
          <w:rFonts w:ascii="Georgia" w:hAnsi="Georgia"/>
          <w:color w:val="666666"/>
          <w:sz w:val="21"/>
          <w:szCs w:val="21"/>
        </w:rPr>
        <w:t>，而位置不需要？实际上，位置有点特殊：它是唯一必须赋初值的（否则</w:t>
      </w:r>
      <w:r>
        <w:rPr>
          <w:rFonts w:ascii="Georgia" w:hAnsi="Georgia"/>
          <w:color w:val="666666"/>
          <w:sz w:val="21"/>
          <w:szCs w:val="21"/>
        </w:rPr>
        <w:t>OpenGL</w:t>
      </w:r>
      <w:r>
        <w:rPr>
          <w:rFonts w:ascii="Georgia" w:hAnsi="Georgia"/>
          <w:color w:val="666666"/>
          <w:sz w:val="21"/>
          <w:szCs w:val="21"/>
        </w:rPr>
        <w:t>不知道在哪画三角形）。所以在顶点着色器里，</w:t>
      </w:r>
      <w:r>
        <w:rPr>
          <w:rFonts w:ascii="Georgia" w:hAnsi="Georgia"/>
          <w:color w:val="666666"/>
          <w:sz w:val="21"/>
          <w:szCs w:val="21"/>
        </w:rPr>
        <w:t xml:space="preserve"> gl_Position</w:t>
      </w:r>
      <w:r>
        <w:rPr>
          <w:rFonts w:ascii="Georgia" w:hAnsi="Georgia"/>
          <w:color w:val="666666"/>
          <w:sz w:val="21"/>
          <w:szCs w:val="21"/>
        </w:rPr>
        <w:t>是内置变量。</w:t>
      </w:r>
    </w:p>
    <w:p w:rsidR="001E07E7" w:rsidRDefault="001E07E7" w:rsidP="001E07E7">
      <w:pPr>
        <w:pStyle w:val="3"/>
        <w:shd w:val="clear" w:color="auto" w:fill="FFFFFF"/>
        <w:rPr>
          <w:rFonts w:ascii="Georgia" w:hAnsi="Georgia"/>
          <w:color w:val="666666"/>
          <w:sz w:val="27"/>
          <w:szCs w:val="27"/>
        </w:rPr>
      </w:pPr>
      <w:r>
        <w:rPr>
          <w:rFonts w:ascii="Georgia" w:hAnsi="Georgia"/>
          <w:color w:val="666666"/>
        </w:rPr>
        <w:t>深度缓存（</w:t>
      </w:r>
      <w:r>
        <w:rPr>
          <w:rFonts w:ascii="Georgia" w:hAnsi="Georgia"/>
          <w:color w:val="666666"/>
        </w:rPr>
        <w:t>Z-Buffer</w:t>
      </w:r>
      <w:r>
        <w:rPr>
          <w:rFonts w:ascii="Georgia" w:hAnsi="Georgia"/>
          <w:color w:val="666666"/>
        </w:rPr>
        <w:t>）</w:t>
      </w:r>
      <w:r>
        <w:rPr>
          <w:rFonts w:ascii="Georgia" w:hAnsi="Georgia"/>
          <w:color w:val="666666"/>
        </w:rPr>
        <w:t>The Z-Buffer</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该问题的解决方案是：在缓冲区中存储每个片断的深度（即</w:t>
      </w:r>
      <w:r>
        <w:rPr>
          <w:rFonts w:ascii="Georgia" w:hAnsi="Georgia"/>
          <w:color w:val="666666"/>
          <w:sz w:val="21"/>
          <w:szCs w:val="21"/>
        </w:rPr>
        <w:t>“Z”</w:t>
      </w:r>
      <w:r>
        <w:rPr>
          <w:rFonts w:ascii="Georgia" w:hAnsi="Georgia"/>
          <w:color w:val="666666"/>
          <w:sz w:val="21"/>
          <w:szCs w:val="21"/>
        </w:rPr>
        <w:t>值）；而</w:t>
      </w:r>
      <w:proofErr w:type="gramStart"/>
      <w:r>
        <w:rPr>
          <w:rFonts w:ascii="Georgia" w:hAnsi="Georgia"/>
          <w:color w:val="666666"/>
          <w:sz w:val="21"/>
          <w:szCs w:val="21"/>
        </w:rPr>
        <w:t>每次画</w:t>
      </w:r>
      <w:proofErr w:type="gramEnd"/>
      <w:r>
        <w:rPr>
          <w:rFonts w:ascii="Georgia" w:hAnsi="Georgia"/>
          <w:color w:val="666666"/>
          <w:sz w:val="21"/>
          <w:szCs w:val="21"/>
        </w:rPr>
        <w:t>片断时，先确保当前片断确实比先前画的片断更近。</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你可以自己实现，但让硬件自己去做更简单：</w:t>
      </w:r>
    </w:p>
    <w:p w:rsidR="001E07E7" w:rsidRDefault="001E07E7" w:rsidP="001E07E7">
      <w:pPr>
        <w:pStyle w:val="HTML"/>
        <w:shd w:val="clear" w:color="auto" w:fill="23241F"/>
        <w:spacing w:before="240" w:after="240"/>
        <w:rPr>
          <w:color w:val="FFFFF1"/>
        </w:rPr>
      </w:pPr>
      <w:r>
        <w:rPr>
          <w:color w:val="FFFFF1"/>
        </w:rPr>
        <w:t>// Enable depth test</w:t>
      </w:r>
    </w:p>
    <w:p w:rsidR="001E07E7" w:rsidRDefault="001E07E7" w:rsidP="001E07E7">
      <w:pPr>
        <w:pStyle w:val="HTML"/>
        <w:shd w:val="clear" w:color="auto" w:fill="23241F"/>
        <w:spacing w:before="240" w:after="240"/>
        <w:rPr>
          <w:color w:val="FFFFF1"/>
        </w:rPr>
      </w:pPr>
      <w:proofErr w:type="gramStart"/>
      <w:r>
        <w:rPr>
          <w:color w:val="FFFFF1"/>
        </w:rPr>
        <w:t>glEnable(</w:t>
      </w:r>
      <w:proofErr w:type="gramEnd"/>
      <w:r>
        <w:rPr>
          <w:color w:val="FFFFF1"/>
        </w:rPr>
        <w:t>GL_DEPTH_TEST);</w:t>
      </w:r>
    </w:p>
    <w:p w:rsidR="001E07E7" w:rsidRDefault="001E07E7" w:rsidP="001E07E7">
      <w:pPr>
        <w:pStyle w:val="HTML"/>
        <w:shd w:val="clear" w:color="auto" w:fill="23241F"/>
        <w:spacing w:before="240" w:after="240"/>
        <w:rPr>
          <w:color w:val="FFFFF1"/>
        </w:rPr>
      </w:pPr>
      <w:r>
        <w:rPr>
          <w:color w:val="FFFFF1"/>
        </w:rPr>
        <w:t xml:space="preserve">// </w:t>
      </w:r>
      <w:proofErr w:type="gramStart"/>
      <w:r>
        <w:rPr>
          <w:color w:val="FFFFF1"/>
        </w:rPr>
        <w:t>Accept</w:t>
      </w:r>
      <w:proofErr w:type="gramEnd"/>
      <w:r>
        <w:rPr>
          <w:color w:val="FFFFF1"/>
        </w:rPr>
        <w:t xml:space="preserve"> fragment if it closer to the camera than the former one</w:t>
      </w:r>
    </w:p>
    <w:p w:rsidR="001E07E7" w:rsidRDefault="001E07E7" w:rsidP="001E07E7">
      <w:pPr>
        <w:pStyle w:val="HTML"/>
        <w:shd w:val="clear" w:color="auto" w:fill="23241F"/>
        <w:spacing w:before="240" w:after="240"/>
        <w:rPr>
          <w:color w:val="FFFFF1"/>
        </w:rPr>
      </w:pPr>
      <w:proofErr w:type="gramStart"/>
      <w:r>
        <w:rPr>
          <w:color w:val="FFFFF1"/>
        </w:rPr>
        <w:t>glDepthFunc(</w:t>
      </w:r>
      <w:proofErr w:type="gramEnd"/>
      <w:r>
        <w:rPr>
          <w:color w:val="FFFFF1"/>
        </w:rPr>
        <w:t>GL_LESS);</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这就解决之前所有问题了。</w:t>
      </w:r>
    </w:p>
    <w:p w:rsidR="001E07E7" w:rsidRDefault="001E07E7" w:rsidP="001E07E7">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2855595" cy="2199640"/>
            <wp:effectExtent l="0" t="0" r="1905" b="0"/>
            <wp:docPr id="34" name="图片 34" descr="http://www.tairan.com/usr/uploads/2014/04/one_color_per_vertex-300x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airan.com/usr/uploads/2014/04/one_color_per_vertex-300x2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5595" cy="2199640"/>
                    </a:xfrm>
                    <a:prstGeom prst="rect">
                      <a:avLst/>
                    </a:prstGeom>
                    <a:noFill/>
                    <a:ln>
                      <a:noFill/>
                    </a:ln>
                  </pic:spPr>
                </pic:pic>
              </a:graphicData>
            </a:graphic>
          </wp:inline>
        </w:drawing>
      </w:r>
    </w:p>
    <w:p w:rsidR="001E07E7" w:rsidRDefault="001E07E7" w:rsidP="001E07E7">
      <w:pPr>
        <w:pStyle w:val="3"/>
        <w:shd w:val="clear" w:color="auto" w:fill="FFFFFF"/>
        <w:rPr>
          <w:rFonts w:ascii="Georgia" w:hAnsi="Georgia"/>
          <w:color w:val="666666"/>
          <w:sz w:val="27"/>
          <w:szCs w:val="27"/>
        </w:rPr>
      </w:pPr>
      <w:r>
        <w:rPr>
          <w:rFonts w:ascii="Georgia" w:hAnsi="Georgia"/>
          <w:color w:val="666666"/>
        </w:rPr>
        <w:t>练习</w:t>
      </w:r>
    </w:p>
    <w:p w:rsidR="001E07E7" w:rsidRDefault="001E07E7" w:rsidP="001E07E7">
      <w:pPr>
        <w:pStyle w:val="a4"/>
        <w:numPr>
          <w:ilvl w:val="0"/>
          <w:numId w:val="10"/>
        </w:numPr>
        <w:shd w:val="clear" w:color="auto" w:fill="FFFFFF"/>
        <w:spacing w:line="315" w:lineRule="atLeast"/>
        <w:rPr>
          <w:rFonts w:ascii="Georgia" w:hAnsi="Georgia"/>
          <w:color w:val="666666"/>
          <w:sz w:val="21"/>
          <w:szCs w:val="21"/>
        </w:rPr>
      </w:pPr>
      <w:r>
        <w:rPr>
          <w:rFonts w:ascii="Georgia" w:hAnsi="Georgia"/>
          <w:color w:val="666666"/>
          <w:sz w:val="21"/>
          <w:szCs w:val="21"/>
        </w:rPr>
        <w:t>在不同的位置画立方体和三角形。你需要生成两个</w:t>
      </w:r>
      <w:r>
        <w:rPr>
          <w:rFonts w:ascii="Georgia" w:hAnsi="Georgia"/>
          <w:color w:val="666666"/>
          <w:sz w:val="21"/>
          <w:szCs w:val="21"/>
        </w:rPr>
        <w:t>MVP</w:t>
      </w:r>
      <w:r>
        <w:rPr>
          <w:rFonts w:ascii="Georgia" w:hAnsi="Georgia"/>
          <w:color w:val="666666"/>
          <w:sz w:val="21"/>
          <w:szCs w:val="21"/>
        </w:rPr>
        <w:t>矩阵，在主循环中做两次绘制调用，但只需一个着色器。</w:t>
      </w:r>
    </w:p>
    <w:p w:rsidR="001E07E7" w:rsidRDefault="001E07E7" w:rsidP="001E07E7">
      <w:pPr>
        <w:pStyle w:val="a4"/>
        <w:numPr>
          <w:ilvl w:val="0"/>
          <w:numId w:val="10"/>
        </w:numPr>
        <w:shd w:val="clear" w:color="auto" w:fill="FFFFFF"/>
        <w:spacing w:line="315" w:lineRule="atLeast"/>
        <w:rPr>
          <w:rFonts w:ascii="Georgia" w:hAnsi="Georgia"/>
          <w:color w:val="666666"/>
          <w:sz w:val="21"/>
          <w:szCs w:val="21"/>
        </w:rPr>
      </w:pPr>
      <w:r>
        <w:rPr>
          <w:rFonts w:ascii="Georgia" w:hAnsi="Georgia"/>
          <w:color w:val="666666"/>
          <w:sz w:val="21"/>
          <w:szCs w:val="21"/>
        </w:rPr>
        <w:t>自己生成颜色值。一些提示：随机生成，使每次运行颜色都不同；依据顶点的位置；将前二者结合；或其他的创新想法。若你不了解</w:t>
      </w:r>
      <w:r>
        <w:rPr>
          <w:rFonts w:ascii="Georgia" w:hAnsi="Georgia"/>
          <w:color w:val="666666"/>
          <w:sz w:val="21"/>
          <w:szCs w:val="21"/>
        </w:rPr>
        <w:t>C</w:t>
      </w:r>
      <w:r>
        <w:rPr>
          <w:rFonts w:ascii="Georgia" w:hAnsi="Georgia"/>
          <w:color w:val="666666"/>
          <w:sz w:val="21"/>
          <w:szCs w:val="21"/>
        </w:rPr>
        <w:t>，参考以下语法：</w:t>
      </w:r>
    </w:p>
    <w:p w:rsidR="001E07E7" w:rsidRDefault="001E07E7" w:rsidP="001E07E7">
      <w:pPr>
        <w:pStyle w:val="HTML"/>
        <w:shd w:val="clear" w:color="auto" w:fill="23241F"/>
        <w:spacing w:before="240" w:after="240"/>
        <w:rPr>
          <w:color w:val="FFFFF1"/>
        </w:rPr>
      </w:pPr>
      <w:proofErr w:type="gramStart"/>
      <w:r>
        <w:rPr>
          <w:color w:val="FFFFF1"/>
        </w:rPr>
        <w:t>static</w:t>
      </w:r>
      <w:proofErr w:type="gramEnd"/>
      <w:r>
        <w:rPr>
          <w:color w:val="FFFFF1"/>
        </w:rPr>
        <w:t xml:space="preserve"> GLfloat g_color_buffer_data[12*3*3];</w:t>
      </w:r>
    </w:p>
    <w:p w:rsidR="001E07E7" w:rsidRDefault="001E07E7" w:rsidP="001E07E7">
      <w:pPr>
        <w:pStyle w:val="HTML"/>
        <w:shd w:val="clear" w:color="auto" w:fill="23241F"/>
        <w:spacing w:before="240" w:after="240"/>
        <w:rPr>
          <w:color w:val="FFFFF1"/>
        </w:rPr>
      </w:pPr>
      <w:proofErr w:type="gramStart"/>
      <w:r>
        <w:rPr>
          <w:color w:val="FFFFF1"/>
        </w:rPr>
        <w:t>for</w:t>
      </w:r>
      <w:proofErr w:type="gramEnd"/>
      <w:r>
        <w:rPr>
          <w:color w:val="FFFFF1"/>
        </w:rPr>
        <w:t xml:space="preserve"> (int v = 0; v &lt; 12*3 ; v++){</w:t>
      </w:r>
    </w:p>
    <w:p w:rsidR="001E07E7" w:rsidRDefault="001E07E7" w:rsidP="001E07E7">
      <w:pPr>
        <w:pStyle w:val="HTML"/>
        <w:shd w:val="clear" w:color="auto" w:fill="23241F"/>
        <w:spacing w:before="240" w:after="240"/>
        <w:rPr>
          <w:color w:val="FFFFF1"/>
        </w:rPr>
      </w:pPr>
      <w:r>
        <w:rPr>
          <w:color w:val="FFFFF1"/>
        </w:rPr>
        <w:t>g_color_buffer_</w:t>
      </w:r>
      <w:proofErr w:type="gramStart"/>
      <w:r>
        <w:rPr>
          <w:color w:val="FFFFF1"/>
        </w:rPr>
        <w:t>data[</w:t>
      </w:r>
      <w:proofErr w:type="gramEnd"/>
      <w:r>
        <w:rPr>
          <w:color w:val="FFFFF1"/>
        </w:rPr>
        <w:t>3*v+0] = your red color here;</w:t>
      </w:r>
    </w:p>
    <w:p w:rsidR="001E07E7" w:rsidRDefault="001E07E7" w:rsidP="001E07E7">
      <w:pPr>
        <w:pStyle w:val="HTML"/>
        <w:shd w:val="clear" w:color="auto" w:fill="23241F"/>
        <w:spacing w:before="240" w:after="240"/>
        <w:rPr>
          <w:color w:val="FFFFF1"/>
        </w:rPr>
      </w:pPr>
      <w:r>
        <w:rPr>
          <w:color w:val="FFFFF1"/>
        </w:rPr>
        <w:t>g_color_buffer_</w:t>
      </w:r>
      <w:proofErr w:type="gramStart"/>
      <w:r>
        <w:rPr>
          <w:color w:val="FFFFF1"/>
        </w:rPr>
        <w:t>data[</w:t>
      </w:r>
      <w:proofErr w:type="gramEnd"/>
      <w:r>
        <w:rPr>
          <w:color w:val="FFFFF1"/>
        </w:rPr>
        <w:t>3*v+1] = your green color here;</w:t>
      </w:r>
    </w:p>
    <w:p w:rsidR="001E07E7" w:rsidRDefault="001E07E7" w:rsidP="001E07E7">
      <w:pPr>
        <w:pStyle w:val="HTML"/>
        <w:shd w:val="clear" w:color="auto" w:fill="23241F"/>
        <w:spacing w:before="240" w:after="240"/>
        <w:rPr>
          <w:color w:val="FFFFF1"/>
        </w:rPr>
      </w:pPr>
      <w:r>
        <w:rPr>
          <w:color w:val="FFFFF1"/>
        </w:rPr>
        <w:t>g_color_buffer_</w:t>
      </w:r>
      <w:proofErr w:type="gramStart"/>
      <w:r>
        <w:rPr>
          <w:color w:val="FFFFF1"/>
        </w:rPr>
        <w:t>data[</w:t>
      </w:r>
      <w:proofErr w:type="gramEnd"/>
      <w:r>
        <w:rPr>
          <w:color w:val="FFFFF1"/>
        </w:rPr>
        <w:t>3*v+2] = your blue color here;</w:t>
      </w:r>
    </w:p>
    <w:p w:rsidR="001E07E7" w:rsidRDefault="001E07E7" w:rsidP="001E07E7">
      <w:pPr>
        <w:pStyle w:val="HTML"/>
        <w:shd w:val="clear" w:color="auto" w:fill="23241F"/>
        <w:spacing w:before="240" w:after="240"/>
        <w:rPr>
          <w:color w:val="FFFFF1"/>
        </w:rPr>
      </w:pPr>
      <w:r>
        <w:rPr>
          <w:color w:val="FFFFF1"/>
        </w:rPr>
        <w:t>}</w:t>
      </w:r>
    </w:p>
    <w:p w:rsidR="001E07E7" w:rsidRDefault="001E07E7" w:rsidP="001E07E7">
      <w:pPr>
        <w:widowControl/>
        <w:numPr>
          <w:ilvl w:val="0"/>
          <w:numId w:val="1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完成上面习题后，</w:t>
      </w:r>
      <w:proofErr w:type="gramStart"/>
      <w:r>
        <w:rPr>
          <w:rFonts w:ascii="Georgia" w:hAnsi="Georgia"/>
          <w:color w:val="666666"/>
          <w:szCs w:val="21"/>
        </w:rPr>
        <w:t>试令颜色</w:t>
      </w:r>
      <w:proofErr w:type="gramEnd"/>
      <w:r>
        <w:rPr>
          <w:rFonts w:ascii="Georgia" w:hAnsi="Georgia"/>
          <w:color w:val="666666"/>
          <w:szCs w:val="21"/>
        </w:rPr>
        <w:t>在每帧都改变。你需要在每一帧都调用</w:t>
      </w:r>
      <w:r>
        <w:rPr>
          <w:rFonts w:ascii="Georgia" w:hAnsi="Georgia"/>
          <w:color w:val="666666"/>
          <w:szCs w:val="21"/>
        </w:rPr>
        <w:t>glBufferData</w:t>
      </w:r>
      <w:r>
        <w:rPr>
          <w:rFonts w:ascii="Georgia" w:hAnsi="Georgia"/>
          <w:color w:val="666666"/>
          <w:szCs w:val="21"/>
        </w:rPr>
        <w:t>。</w:t>
      </w:r>
      <w:proofErr w:type="gramStart"/>
      <w:r>
        <w:rPr>
          <w:rFonts w:ascii="Georgia" w:hAnsi="Georgia"/>
          <w:color w:val="666666"/>
          <w:szCs w:val="21"/>
        </w:rPr>
        <w:t>请确保</w:t>
      </w:r>
      <w:proofErr w:type="gramEnd"/>
      <w:r>
        <w:rPr>
          <w:rFonts w:ascii="Georgia" w:hAnsi="Georgia"/>
          <w:color w:val="666666"/>
          <w:szCs w:val="21"/>
        </w:rPr>
        <w:t>已先绑定（</w:t>
      </w:r>
      <w:r>
        <w:rPr>
          <w:rFonts w:ascii="Georgia" w:hAnsi="Georgia"/>
          <w:color w:val="666666"/>
          <w:szCs w:val="21"/>
        </w:rPr>
        <w:t>glBindBuffer</w:t>
      </w:r>
      <w:r>
        <w:rPr>
          <w:rFonts w:ascii="Georgia" w:hAnsi="Georgia"/>
          <w:color w:val="666666"/>
          <w:szCs w:val="21"/>
        </w:rPr>
        <w:t>）了合适的缓冲区！</w:t>
      </w:r>
    </w:p>
    <w:p w:rsidR="00A135E5" w:rsidRDefault="00A135E5" w:rsidP="00A135E5">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第五课：纹理立方体</w:t>
      </w:r>
    </w:p>
    <w:p w:rsidR="00A135E5" w:rsidRDefault="00A135E5" w:rsidP="00A135E5">
      <w:pPr>
        <w:shd w:val="clear" w:color="auto" w:fill="F4F5F6"/>
        <w:spacing w:line="315" w:lineRule="atLeast"/>
        <w:rPr>
          <w:rFonts w:ascii="Georgia" w:hAnsi="Georgia"/>
          <w:color w:val="666666"/>
          <w:szCs w:val="21"/>
        </w:rPr>
      </w:pPr>
      <w:r>
        <w:rPr>
          <w:rFonts w:ascii="Georgia" w:hAnsi="Georgia"/>
          <w:color w:val="666666"/>
          <w:szCs w:val="21"/>
        </w:rPr>
        <w:br/>
      </w:r>
      <w:hyperlink r:id="rId75" w:history="1">
        <w:r>
          <w:rPr>
            <w:rStyle w:val="a3"/>
            <w:rFonts w:ascii="Georgia" w:hAnsi="Georgia"/>
            <w:color w:val="499EF3"/>
            <w:szCs w:val="21"/>
          </w:rPr>
          <w:t>OpenGL3.0</w:t>
        </w:r>
        <w:r>
          <w:rPr>
            <w:rStyle w:val="a3"/>
            <w:rFonts w:ascii="Georgia" w:hAnsi="Georgia"/>
            <w:color w:val="499EF3"/>
            <w:szCs w:val="21"/>
          </w:rPr>
          <w:t>教程</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76" w:history="1">
        <w:r>
          <w:rPr>
            <w:rStyle w:val="a3"/>
            <w:rFonts w:ascii="Georgia" w:hAnsi="Georgia"/>
            <w:color w:val="499EF3"/>
            <w:sz w:val="21"/>
            <w:szCs w:val="21"/>
          </w:rPr>
          <w:t>http://www.opengl-tutorial.org/beginners-tutorials/tutorial-5-a-textured-cube/</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原译文链接</w:t>
      </w:r>
      <w:r>
        <w:rPr>
          <w:rFonts w:ascii="Georgia" w:hAnsi="Georgia"/>
          <w:color w:val="666666"/>
          <w:sz w:val="21"/>
          <w:szCs w:val="21"/>
        </w:rPr>
        <w:t>:</w:t>
      </w:r>
      <w:r>
        <w:rPr>
          <w:rStyle w:val="apple-converted-space"/>
          <w:rFonts w:ascii="Georgia" w:hAnsi="Georgia"/>
          <w:color w:val="666666"/>
          <w:sz w:val="21"/>
          <w:szCs w:val="21"/>
        </w:rPr>
        <w:t> </w:t>
      </w:r>
      <w:hyperlink r:id="rId77" w:history="1">
        <w:r>
          <w:rPr>
            <w:rStyle w:val="a3"/>
            <w:rFonts w:ascii="Georgia" w:hAnsi="Georgia"/>
            <w:color w:val="499EF3"/>
            <w:sz w:val="21"/>
            <w:szCs w:val="21"/>
          </w:rPr>
          <w:t>http://www.opengl-tutorial.org/zh-hans/beginners-tutorials-zh/tutorial-5-a-textured-cube-zh/</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本课学习如下几点：</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什么是</w:t>
      </w:r>
      <w:r>
        <w:rPr>
          <w:rFonts w:ascii="Georgia" w:hAnsi="Georgia"/>
          <w:color w:val="666666"/>
          <w:szCs w:val="21"/>
        </w:rPr>
        <w:t>UV</w:t>
      </w:r>
      <w:r>
        <w:rPr>
          <w:rFonts w:ascii="Georgia" w:hAnsi="Georgia"/>
          <w:color w:val="666666"/>
          <w:szCs w:val="21"/>
        </w:rPr>
        <w:t>坐标</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怎样自行加载纹理</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怎样在</w:t>
      </w:r>
      <w:r>
        <w:rPr>
          <w:rFonts w:ascii="Georgia" w:hAnsi="Georgia"/>
          <w:color w:val="666666"/>
          <w:szCs w:val="21"/>
        </w:rPr>
        <w:t>OpenGL</w:t>
      </w:r>
      <w:r>
        <w:rPr>
          <w:rFonts w:ascii="Georgia" w:hAnsi="Georgia"/>
          <w:color w:val="666666"/>
          <w:szCs w:val="21"/>
        </w:rPr>
        <w:t>中使用纹理</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什么是滤波？什么是</w:t>
      </w:r>
      <w:r>
        <w:rPr>
          <w:rFonts w:ascii="Georgia" w:hAnsi="Georgia"/>
          <w:color w:val="666666"/>
          <w:szCs w:val="21"/>
        </w:rPr>
        <w:t>mipmap</w:t>
      </w:r>
      <w:r>
        <w:rPr>
          <w:rFonts w:ascii="Georgia" w:hAnsi="Georgia"/>
          <w:color w:val="666666"/>
          <w:szCs w:val="21"/>
        </w:rPr>
        <w:t>？怎样使用？</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怎样利用</w:t>
      </w:r>
      <w:r>
        <w:rPr>
          <w:rFonts w:ascii="Georgia" w:hAnsi="Georgia"/>
          <w:color w:val="666666"/>
          <w:szCs w:val="21"/>
        </w:rPr>
        <w:t>GLFW</w:t>
      </w:r>
      <w:r>
        <w:rPr>
          <w:rFonts w:ascii="Georgia" w:hAnsi="Georgia"/>
          <w:color w:val="666666"/>
          <w:szCs w:val="21"/>
        </w:rPr>
        <w:t>更加有效地加载纹理？</w:t>
      </w:r>
    </w:p>
    <w:p w:rsidR="00A135E5" w:rsidRDefault="00A135E5" w:rsidP="00A135E5">
      <w:pPr>
        <w:widowControl/>
        <w:numPr>
          <w:ilvl w:val="0"/>
          <w:numId w:val="1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什么是</w:t>
      </w:r>
      <w:r>
        <w:rPr>
          <w:rFonts w:ascii="Georgia" w:hAnsi="Georgia"/>
          <w:color w:val="666666"/>
          <w:szCs w:val="21"/>
        </w:rPr>
        <w:t>alpha</w:t>
      </w:r>
      <w:r>
        <w:rPr>
          <w:rFonts w:ascii="Georgia" w:hAnsi="Georgia"/>
          <w:color w:val="666666"/>
          <w:szCs w:val="21"/>
        </w:rPr>
        <w:t>通道？</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关于</w:t>
      </w:r>
      <w:r>
        <w:rPr>
          <w:rFonts w:ascii="Georgia" w:hAnsi="Georgia"/>
          <w:color w:val="666666"/>
        </w:rPr>
        <w:t>UV</w:t>
      </w:r>
      <w:r>
        <w:rPr>
          <w:rFonts w:ascii="Georgia" w:hAnsi="Georgia"/>
          <w:color w:val="666666"/>
        </w:rPr>
        <w:t>坐标</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给一个模型贴纹理时，需要通过某种方式告诉</w:t>
      </w:r>
      <w:r>
        <w:rPr>
          <w:rFonts w:ascii="Georgia" w:hAnsi="Georgia"/>
          <w:color w:val="666666"/>
          <w:sz w:val="21"/>
          <w:szCs w:val="21"/>
        </w:rPr>
        <w:t>OpenGL</w:t>
      </w:r>
      <w:r>
        <w:rPr>
          <w:rFonts w:ascii="Georgia" w:hAnsi="Georgia"/>
          <w:color w:val="666666"/>
          <w:sz w:val="21"/>
          <w:szCs w:val="21"/>
        </w:rPr>
        <w:t>用哪一块图像来填充三角形。这是借助</w:t>
      </w:r>
      <w:r>
        <w:rPr>
          <w:rFonts w:ascii="Georgia" w:hAnsi="Georgia"/>
          <w:color w:val="666666"/>
          <w:sz w:val="21"/>
          <w:szCs w:val="21"/>
        </w:rPr>
        <w:t>UV</w:t>
      </w:r>
      <w:r>
        <w:rPr>
          <w:rFonts w:ascii="Georgia" w:hAnsi="Georgia"/>
          <w:color w:val="666666"/>
          <w:sz w:val="21"/>
          <w:szCs w:val="21"/>
        </w:rPr>
        <w:t>坐标来实现的。</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每个顶点除了位置坐标外还有两个浮点数坐标：</w:t>
      </w:r>
      <w:r>
        <w:rPr>
          <w:rFonts w:ascii="Georgia" w:hAnsi="Georgia"/>
          <w:color w:val="666666"/>
          <w:sz w:val="21"/>
          <w:szCs w:val="21"/>
        </w:rPr>
        <w:t>U</w:t>
      </w:r>
      <w:r>
        <w:rPr>
          <w:rFonts w:ascii="Georgia" w:hAnsi="Georgia"/>
          <w:color w:val="666666"/>
          <w:sz w:val="21"/>
          <w:szCs w:val="21"/>
        </w:rPr>
        <w:t>和</w:t>
      </w:r>
      <w:r>
        <w:rPr>
          <w:rFonts w:ascii="Georgia" w:hAnsi="Georgia"/>
          <w:color w:val="666666"/>
          <w:sz w:val="21"/>
          <w:szCs w:val="21"/>
        </w:rPr>
        <w:t>V</w:t>
      </w:r>
      <w:r>
        <w:rPr>
          <w:rFonts w:ascii="Georgia" w:hAnsi="Georgia"/>
          <w:color w:val="666666"/>
          <w:sz w:val="21"/>
          <w:szCs w:val="21"/>
        </w:rPr>
        <w:t>。这两个坐标用于获取纹理，如下图所示：</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8997315" cy="4580890"/>
            <wp:effectExtent l="0" t="0" r="0" b="0"/>
            <wp:docPr id="47" name="图片 47" descr="http://www.tairan.com/usr/uploads/2014/04/UV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tairan.com/usr/uploads/2014/04/UVint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97315" cy="4580890"/>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注意纹理是怎样在三角形上扭曲的。</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自行加载</w:t>
      </w:r>
      <w:r>
        <w:rPr>
          <w:rFonts w:ascii="Georgia" w:hAnsi="Georgia"/>
          <w:color w:val="666666"/>
        </w:rPr>
        <w:t>.BMP</w:t>
      </w:r>
      <w:r>
        <w:rPr>
          <w:rFonts w:ascii="Georgia" w:hAnsi="Georgia"/>
          <w:color w:val="666666"/>
        </w:rPr>
        <w:t>图片</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了解</w:t>
      </w:r>
      <w:r>
        <w:rPr>
          <w:rFonts w:ascii="Georgia" w:hAnsi="Georgia"/>
          <w:color w:val="666666"/>
          <w:sz w:val="21"/>
          <w:szCs w:val="21"/>
        </w:rPr>
        <w:t>BMP</w:t>
      </w:r>
      <w:r>
        <w:rPr>
          <w:rFonts w:ascii="Georgia" w:hAnsi="Georgia"/>
          <w:color w:val="666666"/>
          <w:sz w:val="21"/>
          <w:szCs w:val="21"/>
        </w:rPr>
        <w:t>文件格式并不重要：</w:t>
      </w:r>
      <w:proofErr w:type="gramStart"/>
      <w:r>
        <w:rPr>
          <w:rFonts w:ascii="Georgia" w:hAnsi="Georgia"/>
          <w:color w:val="666666"/>
          <w:sz w:val="21"/>
          <w:szCs w:val="21"/>
        </w:rPr>
        <w:t>很多库</w:t>
      </w:r>
      <w:proofErr w:type="gramEnd"/>
      <w:r>
        <w:rPr>
          <w:rFonts w:ascii="Georgia" w:hAnsi="Georgia"/>
          <w:color w:val="666666"/>
          <w:sz w:val="21"/>
          <w:szCs w:val="21"/>
        </w:rPr>
        <w:t>可以帮你做这个。但</w:t>
      </w:r>
      <w:r>
        <w:rPr>
          <w:rFonts w:ascii="Georgia" w:hAnsi="Georgia"/>
          <w:color w:val="666666"/>
          <w:sz w:val="21"/>
          <w:szCs w:val="21"/>
        </w:rPr>
        <w:t>BMP</w:t>
      </w:r>
      <w:r>
        <w:rPr>
          <w:rFonts w:ascii="Georgia" w:hAnsi="Georgia"/>
          <w:color w:val="666666"/>
          <w:sz w:val="21"/>
          <w:szCs w:val="21"/>
        </w:rPr>
        <w:t>格式极为简单，可以帮助你理解那些库的工作原理。所以，我们从头开始写一个</w:t>
      </w:r>
      <w:r>
        <w:rPr>
          <w:rFonts w:ascii="Georgia" w:hAnsi="Georgia"/>
          <w:color w:val="666666"/>
          <w:sz w:val="21"/>
          <w:szCs w:val="21"/>
        </w:rPr>
        <w:t>BMP</w:t>
      </w:r>
      <w:r>
        <w:rPr>
          <w:rFonts w:ascii="Georgia" w:hAnsi="Georgia"/>
          <w:color w:val="666666"/>
          <w:sz w:val="21"/>
          <w:szCs w:val="21"/>
        </w:rPr>
        <w:t>文件加载器，以便你理解其工作原理，不过（在实际工程中）</w:t>
      </w:r>
      <w:r>
        <w:rPr>
          <w:rStyle w:val="a5"/>
          <w:rFonts w:ascii="Georgia" w:hAnsi="Georgia"/>
          <w:color w:val="666666"/>
          <w:sz w:val="21"/>
          <w:szCs w:val="21"/>
        </w:rPr>
        <w:t>千万别再用这个实验品</w:t>
      </w:r>
      <w:r>
        <w:rPr>
          <w:rFonts w:ascii="Georgia" w:hAnsi="Georgia"/>
          <w:color w:val="666666"/>
          <w:sz w:val="21"/>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如下是加载函数的声明：</w:t>
      </w:r>
    </w:p>
    <w:p w:rsidR="00A135E5" w:rsidRDefault="00A135E5" w:rsidP="00A135E5">
      <w:pPr>
        <w:pStyle w:val="HTML"/>
        <w:shd w:val="clear" w:color="auto" w:fill="23241F"/>
        <w:spacing w:before="240" w:after="240"/>
        <w:rPr>
          <w:color w:val="FFFFF1"/>
        </w:rPr>
      </w:pPr>
      <w:r>
        <w:rPr>
          <w:color w:val="FFFFF1"/>
        </w:rPr>
        <w:t>GLuint loadBMP_</w:t>
      </w:r>
      <w:proofErr w:type="gramStart"/>
      <w:r>
        <w:rPr>
          <w:color w:val="FFFFF1"/>
        </w:rPr>
        <w:t>custom(</w:t>
      </w:r>
      <w:proofErr w:type="gramEnd"/>
      <w:r>
        <w:rPr>
          <w:color w:val="FFFFF1"/>
        </w:rPr>
        <w:t>const char * imagepath);</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使用方式如下：</w:t>
      </w:r>
    </w:p>
    <w:p w:rsidR="00A135E5" w:rsidRDefault="00A135E5" w:rsidP="00A135E5">
      <w:pPr>
        <w:pStyle w:val="HTML"/>
        <w:shd w:val="clear" w:color="auto" w:fill="23241F"/>
        <w:spacing w:before="240" w:after="240"/>
        <w:rPr>
          <w:color w:val="FFFFF1"/>
        </w:rPr>
      </w:pPr>
      <w:r>
        <w:rPr>
          <w:color w:val="FFFFF1"/>
        </w:rPr>
        <w:t>GLuint image = loadBMP_</w:t>
      </w:r>
      <w:proofErr w:type="gramStart"/>
      <w:r>
        <w:rPr>
          <w:color w:val="FFFFF1"/>
        </w:rPr>
        <w:t>custom(</w:t>
      </w:r>
      <w:proofErr w:type="gramEnd"/>
      <w:r>
        <w:rPr>
          <w:color w:val="FFFFF1"/>
        </w:rPr>
        <w:t>"./my_texture.bmp");</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接下来看看如何读取</w:t>
      </w:r>
      <w:r>
        <w:rPr>
          <w:rFonts w:ascii="Georgia" w:hAnsi="Georgia"/>
          <w:color w:val="666666"/>
          <w:sz w:val="21"/>
          <w:szCs w:val="21"/>
        </w:rPr>
        <w:t>BMP</w:t>
      </w:r>
      <w:r>
        <w:rPr>
          <w:rFonts w:ascii="Georgia" w:hAnsi="Georgia"/>
          <w:color w:val="666666"/>
          <w:sz w:val="21"/>
          <w:szCs w:val="21"/>
        </w:rPr>
        <w:t>文件。</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首先需要一些数据。读取文件时将设置这些变量。</w:t>
      </w:r>
    </w:p>
    <w:p w:rsidR="00A135E5" w:rsidRDefault="00A135E5" w:rsidP="00A135E5">
      <w:pPr>
        <w:pStyle w:val="HTML"/>
        <w:shd w:val="clear" w:color="auto" w:fill="23241F"/>
        <w:spacing w:before="240" w:after="240"/>
        <w:rPr>
          <w:color w:val="FFFFF1"/>
        </w:rPr>
      </w:pPr>
      <w:r>
        <w:rPr>
          <w:color w:val="FFFFF1"/>
        </w:rPr>
        <w:lastRenderedPageBreak/>
        <w:t>// Data read from the header of the BMP file</w:t>
      </w:r>
    </w:p>
    <w:p w:rsidR="00A135E5" w:rsidRDefault="00A135E5" w:rsidP="00A135E5">
      <w:pPr>
        <w:pStyle w:val="HTML"/>
        <w:shd w:val="clear" w:color="auto" w:fill="23241F"/>
        <w:spacing w:before="240" w:after="240"/>
        <w:rPr>
          <w:color w:val="FFFFF1"/>
        </w:rPr>
      </w:pPr>
      <w:proofErr w:type="gramStart"/>
      <w:r>
        <w:rPr>
          <w:color w:val="FFFFF1"/>
        </w:rPr>
        <w:t>unsigned</w:t>
      </w:r>
      <w:proofErr w:type="gramEnd"/>
      <w:r>
        <w:rPr>
          <w:color w:val="FFFFF1"/>
        </w:rPr>
        <w:t xml:space="preserve"> char header[54]; // Each BMP file begins by a 54-bytes header</w:t>
      </w:r>
    </w:p>
    <w:p w:rsidR="00A135E5" w:rsidRDefault="00A135E5" w:rsidP="00A135E5">
      <w:pPr>
        <w:pStyle w:val="HTML"/>
        <w:shd w:val="clear" w:color="auto" w:fill="23241F"/>
        <w:spacing w:before="240" w:after="240"/>
        <w:rPr>
          <w:color w:val="FFFFF1"/>
        </w:rPr>
      </w:pPr>
      <w:proofErr w:type="gramStart"/>
      <w:r>
        <w:rPr>
          <w:color w:val="FFFFF1"/>
        </w:rPr>
        <w:t>unsigned</w:t>
      </w:r>
      <w:proofErr w:type="gramEnd"/>
      <w:r>
        <w:rPr>
          <w:color w:val="FFFFF1"/>
        </w:rPr>
        <w:t xml:space="preserve"> int dataPos;     // Position in the file where the actual data begins</w:t>
      </w:r>
    </w:p>
    <w:p w:rsidR="00A135E5" w:rsidRDefault="00A135E5" w:rsidP="00A135E5">
      <w:pPr>
        <w:pStyle w:val="HTML"/>
        <w:shd w:val="clear" w:color="auto" w:fill="23241F"/>
        <w:spacing w:before="240" w:after="240"/>
        <w:rPr>
          <w:color w:val="FFFFF1"/>
        </w:rPr>
      </w:pPr>
      <w:proofErr w:type="gramStart"/>
      <w:r>
        <w:rPr>
          <w:color w:val="FFFFF1"/>
        </w:rPr>
        <w:t>unsigned</w:t>
      </w:r>
      <w:proofErr w:type="gramEnd"/>
      <w:r>
        <w:rPr>
          <w:color w:val="FFFFF1"/>
        </w:rPr>
        <w:t xml:space="preserve"> int width, height;</w:t>
      </w:r>
    </w:p>
    <w:p w:rsidR="00A135E5" w:rsidRDefault="00A135E5" w:rsidP="00A135E5">
      <w:pPr>
        <w:pStyle w:val="HTML"/>
        <w:shd w:val="clear" w:color="auto" w:fill="23241F"/>
        <w:spacing w:before="240" w:after="240"/>
        <w:rPr>
          <w:color w:val="FFFFF1"/>
        </w:rPr>
      </w:pPr>
      <w:proofErr w:type="gramStart"/>
      <w:r>
        <w:rPr>
          <w:color w:val="FFFFF1"/>
        </w:rPr>
        <w:t>unsigned</w:t>
      </w:r>
      <w:proofErr w:type="gramEnd"/>
      <w:r>
        <w:rPr>
          <w:color w:val="FFFFF1"/>
        </w:rPr>
        <w:t xml:space="preserve"> int imageSize;   // = width*height*3</w:t>
      </w:r>
    </w:p>
    <w:p w:rsidR="00A135E5" w:rsidRDefault="00A135E5" w:rsidP="00A135E5">
      <w:pPr>
        <w:pStyle w:val="HTML"/>
        <w:shd w:val="clear" w:color="auto" w:fill="23241F"/>
        <w:spacing w:before="240" w:after="240"/>
        <w:rPr>
          <w:color w:val="FFFFF1"/>
        </w:rPr>
      </w:pPr>
      <w:r>
        <w:rPr>
          <w:color w:val="FFFFF1"/>
        </w:rPr>
        <w:t>// Actual RGB data</w:t>
      </w:r>
    </w:p>
    <w:p w:rsidR="00A135E5" w:rsidRDefault="00A135E5" w:rsidP="00A135E5">
      <w:pPr>
        <w:pStyle w:val="HTML"/>
        <w:shd w:val="clear" w:color="auto" w:fill="23241F"/>
        <w:spacing w:before="240" w:after="240"/>
        <w:rPr>
          <w:color w:val="FFFFF1"/>
        </w:rPr>
      </w:pPr>
      <w:proofErr w:type="gramStart"/>
      <w:r>
        <w:rPr>
          <w:color w:val="FFFFF1"/>
        </w:rPr>
        <w:t>unsigned</w:t>
      </w:r>
      <w:proofErr w:type="gramEnd"/>
      <w:r>
        <w:rPr>
          <w:color w:val="FFFFF1"/>
        </w:rPr>
        <w:t xml:space="preserve"> char * data;</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现在正式开始打开文件。</w:t>
      </w:r>
    </w:p>
    <w:p w:rsidR="00A135E5" w:rsidRDefault="00A135E5" w:rsidP="00A135E5">
      <w:pPr>
        <w:pStyle w:val="HTML"/>
        <w:shd w:val="clear" w:color="auto" w:fill="23241F"/>
        <w:spacing w:before="240" w:after="240"/>
        <w:rPr>
          <w:color w:val="FFFFF1"/>
        </w:rPr>
      </w:pPr>
      <w:r>
        <w:rPr>
          <w:color w:val="FFFFF1"/>
        </w:rPr>
        <w:t>// Open the file</w:t>
      </w:r>
    </w:p>
    <w:p w:rsidR="00A135E5" w:rsidRDefault="00A135E5" w:rsidP="00A135E5">
      <w:pPr>
        <w:pStyle w:val="HTML"/>
        <w:shd w:val="clear" w:color="auto" w:fill="23241F"/>
        <w:spacing w:before="240" w:after="240"/>
        <w:rPr>
          <w:color w:val="FFFFF1"/>
        </w:rPr>
      </w:pPr>
      <w:r>
        <w:rPr>
          <w:color w:val="FFFFF1"/>
        </w:rPr>
        <w:t xml:space="preserve">FILE * file = </w:t>
      </w:r>
      <w:proofErr w:type="gramStart"/>
      <w:r>
        <w:rPr>
          <w:color w:val="FFFFF1"/>
        </w:rPr>
        <w:t>fopen(</w:t>
      </w:r>
      <w:proofErr w:type="gramEnd"/>
      <w:r>
        <w:rPr>
          <w:color w:val="FFFFF1"/>
        </w:rPr>
        <w:t>imagepath,"rb");</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(!file)                              {printf("Image could not be openedn"); return 0;}</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文件一开始是</w:t>
      </w:r>
      <w:r>
        <w:rPr>
          <w:rFonts w:ascii="Georgia" w:hAnsi="Georgia"/>
          <w:color w:val="666666"/>
          <w:sz w:val="21"/>
          <w:szCs w:val="21"/>
        </w:rPr>
        <w:t>54</w:t>
      </w:r>
      <w:r>
        <w:rPr>
          <w:rFonts w:ascii="Georgia" w:hAnsi="Georgia"/>
          <w:color w:val="666666"/>
          <w:sz w:val="21"/>
          <w:szCs w:val="21"/>
        </w:rPr>
        <w:t>字节长的文件头，用于标识</w:t>
      </w:r>
      <w:r>
        <w:rPr>
          <w:rFonts w:ascii="Georgia" w:hAnsi="Georgia"/>
          <w:color w:val="666666"/>
          <w:sz w:val="21"/>
          <w:szCs w:val="21"/>
        </w:rPr>
        <w:t>“</w:t>
      </w:r>
      <w:r>
        <w:rPr>
          <w:rFonts w:ascii="Georgia" w:hAnsi="Georgia"/>
          <w:color w:val="666666"/>
          <w:sz w:val="21"/>
          <w:szCs w:val="21"/>
        </w:rPr>
        <w:t>这是不是一个</w:t>
      </w:r>
      <w:r>
        <w:rPr>
          <w:rFonts w:ascii="Georgia" w:hAnsi="Georgia"/>
          <w:color w:val="666666"/>
          <w:sz w:val="21"/>
          <w:szCs w:val="21"/>
        </w:rPr>
        <w:t>BMP</w:t>
      </w:r>
      <w:r>
        <w:rPr>
          <w:rFonts w:ascii="Georgia" w:hAnsi="Georgia"/>
          <w:color w:val="666666"/>
          <w:sz w:val="21"/>
          <w:szCs w:val="21"/>
        </w:rPr>
        <w:t>文件</w:t>
      </w:r>
      <w:r>
        <w:rPr>
          <w:rFonts w:ascii="Georgia" w:hAnsi="Georgia"/>
          <w:color w:val="666666"/>
          <w:sz w:val="21"/>
          <w:szCs w:val="21"/>
        </w:rPr>
        <w:t>”</w:t>
      </w:r>
      <w:r>
        <w:rPr>
          <w:rFonts w:ascii="Georgia" w:hAnsi="Georgia"/>
          <w:color w:val="666666"/>
          <w:sz w:val="21"/>
          <w:szCs w:val="21"/>
        </w:rPr>
        <w:t>、图像大小、</w:t>
      </w:r>
      <w:proofErr w:type="gramStart"/>
      <w:r>
        <w:rPr>
          <w:rFonts w:ascii="Georgia" w:hAnsi="Georgia"/>
          <w:color w:val="666666"/>
          <w:sz w:val="21"/>
          <w:szCs w:val="21"/>
        </w:rPr>
        <w:t>像素位等等</w:t>
      </w:r>
      <w:proofErr w:type="gramEnd"/>
      <w:r>
        <w:rPr>
          <w:rFonts w:ascii="Georgia" w:hAnsi="Georgia"/>
          <w:color w:val="666666"/>
          <w:sz w:val="21"/>
          <w:szCs w:val="21"/>
        </w:rPr>
        <w:t>。来读取文件头吧：</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 fread(header, 1, 54, file)!=54 ){ // If not 54 bytes read : problem</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printf(</w:t>
      </w:r>
      <w:proofErr w:type="gramEnd"/>
      <w:r>
        <w:rPr>
          <w:color w:val="FFFFF1"/>
        </w:rPr>
        <w:t>"Not a correct BMP filen");</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false;</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文件头总是以</w:t>
      </w:r>
      <w:r>
        <w:rPr>
          <w:rFonts w:ascii="Georgia" w:hAnsi="Georgia"/>
          <w:color w:val="666666"/>
          <w:sz w:val="21"/>
          <w:szCs w:val="21"/>
        </w:rPr>
        <w:t>“BM”</w:t>
      </w:r>
      <w:r>
        <w:rPr>
          <w:rFonts w:ascii="Georgia" w:hAnsi="Georgia"/>
          <w:color w:val="666666"/>
          <w:sz w:val="21"/>
          <w:szCs w:val="21"/>
        </w:rPr>
        <w:t>开头。实际上，如果用十六进制编辑器打开</w:t>
      </w:r>
      <w:r>
        <w:rPr>
          <w:rFonts w:ascii="Georgia" w:hAnsi="Georgia"/>
          <w:color w:val="666666"/>
          <w:sz w:val="21"/>
          <w:szCs w:val="21"/>
        </w:rPr>
        <w:t>BMP</w:t>
      </w:r>
      <w:r>
        <w:rPr>
          <w:rFonts w:ascii="Georgia" w:hAnsi="Georgia"/>
          <w:color w:val="666666"/>
          <w:sz w:val="21"/>
          <w:szCs w:val="21"/>
        </w:rPr>
        <w:t>文件，你会看到如下情形：</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5149850" cy="1216025"/>
            <wp:effectExtent l="0" t="0" r="0" b="3175"/>
            <wp:docPr id="46" name="图片 46" descr="http://www.tairan.com/usr/uploads/2014/04/hex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tairan.com/usr/uploads/2014/04/hexbm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9850" cy="1216025"/>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因此，得检查一下头两个字节是否确为</w:t>
      </w:r>
      <w:r>
        <w:rPr>
          <w:rFonts w:ascii="Georgia" w:hAnsi="Georgia"/>
          <w:color w:val="666666"/>
          <w:sz w:val="21"/>
          <w:szCs w:val="21"/>
        </w:rPr>
        <w:t>‘B’</w:t>
      </w:r>
      <w:r>
        <w:rPr>
          <w:rFonts w:ascii="Georgia" w:hAnsi="Georgia"/>
          <w:color w:val="666666"/>
          <w:sz w:val="21"/>
          <w:szCs w:val="21"/>
        </w:rPr>
        <w:t>和</w:t>
      </w:r>
      <w:r>
        <w:rPr>
          <w:rFonts w:ascii="Georgia" w:hAnsi="Georgia"/>
          <w:color w:val="666666"/>
          <w:sz w:val="21"/>
          <w:szCs w:val="21"/>
        </w:rPr>
        <w:t>‘M’</w:t>
      </w:r>
      <w:r>
        <w:rPr>
          <w:rFonts w:ascii="Georgia" w:hAnsi="Georgia"/>
          <w:color w:val="666666"/>
          <w:sz w:val="21"/>
          <w:szCs w:val="21"/>
        </w:rPr>
        <w:t>：</w:t>
      </w:r>
    </w:p>
    <w:p w:rsidR="00A135E5" w:rsidRDefault="00A135E5" w:rsidP="00A135E5">
      <w:pPr>
        <w:pStyle w:val="HTML"/>
        <w:shd w:val="clear" w:color="auto" w:fill="23241F"/>
        <w:spacing w:before="240" w:after="240"/>
        <w:rPr>
          <w:color w:val="FFFFF1"/>
        </w:rPr>
      </w:pPr>
      <w:proofErr w:type="gramStart"/>
      <w:r>
        <w:rPr>
          <w:color w:val="FFFFF1"/>
        </w:rPr>
        <w:lastRenderedPageBreak/>
        <w:t>if</w:t>
      </w:r>
      <w:proofErr w:type="gramEnd"/>
      <w:r>
        <w:rPr>
          <w:color w:val="FFFFF1"/>
        </w:rPr>
        <w:t xml:space="preserve"> ( header[0]!='B' || header[1]!='M'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printf(</w:t>
      </w:r>
      <w:proofErr w:type="gramEnd"/>
      <w:r>
        <w:rPr>
          <w:color w:val="FFFFF1"/>
        </w:rPr>
        <w:t>"Not a correct BMP filen");</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0;</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现在可以读取文件中图像大小、数据位置等信息了：</w:t>
      </w:r>
    </w:p>
    <w:p w:rsidR="00A135E5" w:rsidRDefault="00A135E5" w:rsidP="00A135E5">
      <w:pPr>
        <w:pStyle w:val="HTML"/>
        <w:shd w:val="clear" w:color="auto" w:fill="23241F"/>
        <w:spacing w:before="240" w:after="240"/>
        <w:rPr>
          <w:color w:val="FFFFF1"/>
        </w:rPr>
      </w:pPr>
      <w:r>
        <w:rPr>
          <w:color w:val="FFFFF1"/>
        </w:rPr>
        <w:t>// Read ints from the byte array</w:t>
      </w:r>
    </w:p>
    <w:p w:rsidR="00A135E5" w:rsidRDefault="00A135E5" w:rsidP="00A135E5">
      <w:pPr>
        <w:pStyle w:val="HTML"/>
        <w:shd w:val="clear" w:color="auto" w:fill="23241F"/>
        <w:spacing w:before="240" w:after="240"/>
        <w:rPr>
          <w:color w:val="FFFFF1"/>
        </w:rPr>
      </w:pPr>
      <w:proofErr w:type="gramStart"/>
      <w:r>
        <w:rPr>
          <w:color w:val="FFFFF1"/>
        </w:rPr>
        <w:t>dataPos</w:t>
      </w:r>
      <w:proofErr w:type="gramEnd"/>
      <w:r>
        <w:rPr>
          <w:color w:val="FFFFF1"/>
        </w:rPr>
        <w:t xml:space="preserve">    = *(int*)&amp;(header[0x0A]);</w:t>
      </w:r>
    </w:p>
    <w:p w:rsidR="00A135E5" w:rsidRDefault="00A135E5" w:rsidP="00A135E5">
      <w:pPr>
        <w:pStyle w:val="HTML"/>
        <w:shd w:val="clear" w:color="auto" w:fill="23241F"/>
        <w:spacing w:before="240" w:after="240"/>
        <w:rPr>
          <w:color w:val="FFFFF1"/>
        </w:rPr>
      </w:pPr>
      <w:proofErr w:type="gramStart"/>
      <w:r>
        <w:rPr>
          <w:color w:val="FFFFF1"/>
        </w:rPr>
        <w:t>imageSize  =</w:t>
      </w:r>
      <w:proofErr w:type="gramEnd"/>
      <w:r>
        <w:rPr>
          <w:color w:val="FFFFF1"/>
        </w:rPr>
        <w:t xml:space="preserve"> *(int*)&amp;(header[0x22]);</w:t>
      </w:r>
    </w:p>
    <w:p w:rsidR="00A135E5" w:rsidRDefault="00A135E5" w:rsidP="00A135E5">
      <w:pPr>
        <w:pStyle w:val="HTML"/>
        <w:shd w:val="clear" w:color="auto" w:fill="23241F"/>
        <w:spacing w:before="240" w:after="240"/>
        <w:rPr>
          <w:color w:val="FFFFF1"/>
        </w:rPr>
      </w:pPr>
      <w:proofErr w:type="gramStart"/>
      <w:r>
        <w:rPr>
          <w:color w:val="FFFFF1"/>
        </w:rPr>
        <w:t>width</w:t>
      </w:r>
      <w:proofErr w:type="gramEnd"/>
      <w:r>
        <w:rPr>
          <w:color w:val="FFFFF1"/>
        </w:rPr>
        <w:t xml:space="preserve">      = *(int*)&amp;(header[0x12]);</w:t>
      </w:r>
    </w:p>
    <w:p w:rsidR="00A135E5" w:rsidRDefault="00A135E5" w:rsidP="00A135E5">
      <w:pPr>
        <w:pStyle w:val="HTML"/>
        <w:shd w:val="clear" w:color="auto" w:fill="23241F"/>
        <w:spacing w:before="240" w:after="240"/>
        <w:rPr>
          <w:color w:val="FFFFF1"/>
        </w:rPr>
      </w:pPr>
      <w:proofErr w:type="gramStart"/>
      <w:r>
        <w:rPr>
          <w:color w:val="FFFFF1"/>
        </w:rPr>
        <w:t>height</w:t>
      </w:r>
      <w:proofErr w:type="gramEnd"/>
      <w:r>
        <w:rPr>
          <w:color w:val="FFFFF1"/>
        </w:rPr>
        <w:t xml:space="preserve">     = *(int*)&amp;(header[0x16]);</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如果这些信息缺失得手动补齐：</w:t>
      </w:r>
    </w:p>
    <w:p w:rsidR="00A135E5" w:rsidRDefault="00A135E5" w:rsidP="00A135E5">
      <w:pPr>
        <w:pStyle w:val="HTML"/>
        <w:shd w:val="clear" w:color="auto" w:fill="23241F"/>
        <w:spacing w:before="240" w:after="240"/>
        <w:rPr>
          <w:color w:val="FFFFF1"/>
        </w:rPr>
      </w:pPr>
      <w:r>
        <w:rPr>
          <w:color w:val="FFFFF1"/>
        </w:rPr>
        <w:t>// Some BMP files are misformatted, guess missing information</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(imageSize==0)    imageSize=width*height*3; // 3 : one byte for each Red, Green and Blue component</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(dataPos==0)      dataPos=54; // The BMP header is done that way</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现在我们知道了图像的大小，可以为之分配一些内存，把</w:t>
      </w:r>
      <w:proofErr w:type="gramStart"/>
      <w:r>
        <w:rPr>
          <w:rFonts w:ascii="Georgia" w:hAnsi="Georgia"/>
          <w:color w:val="666666"/>
          <w:sz w:val="21"/>
          <w:szCs w:val="21"/>
        </w:rPr>
        <w:t>图像读</w:t>
      </w:r>
      <w:proofErr w:type="gramEnd"/>
      <w:r>
        <w:rPr>
          <w:rFonts w:ascii="Georgia" w:hAnsi="Georgia"/>
          <w:color w:val="666666"/>
          <w:sz w:val="21"/>
          <w:szCs w:val="21"/>
        </w:rPr>
        <w:t>进去：</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Create</w:t>
      </w:r>
      <w:proofErr w:type="gramEnd"/>
      <w:r>
        <w:rPr>
          <w:color w:val="FFFFF1"/>
        </w:rPr>
        <w:t xml:space="preserve"> a buffer</w:t>
      </w:r>
    </w:p>
    <w:p w:rsidR="00A135E5" w:rsidRDefault="00A135E5" w:rsidP="00A135E5">
      <w:pPr>
        <w:pStyle w:val="HTML"/>
        <w:shd w:val="clear" w:color="auto" w:fill="23241F"/>
        <w:spacing w:before="240" w:after="240"/>
        <w:rPr>
          <w:color w:val="FFFFF1"/>
        </w:rPr>
      </w:pPr>
      <w:proofErr w:type="gramStart"/>
      <w:r>
        <w:rPr>
          <w:color w:val="FFFFF1"/>
        </w:rPr>
        <w:t>data</w:t>
      </w:r>
      <w:proofErr w:type="gramEnd"/>
      <w:r>
        <w:rPr>
          <w:color w:val="FFFFF1"/>
        </w:rPr>
        <w:t xml:space="preserve"> = new unsigned char [imageSize];</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Read the actual data from the file into the buffer</w:t>
      </w:r>
    </w:p>
    <w:p w:rsidR="00A135E5" w:rsidRDefault="00A135E5" w:rsidP="00A135E5">
      <w:pPr>
        <w:pStyle w:val="HTML"/>
        <w:shd w:val="clear" w:color="auto" w:fill="23241F"/>
        <w:spacing w:before="240" w:after="240"/>
        <w:rPr>
          <w:color w:val="FFFFF1"/>
        </w:rPr>
      </w:pPr>
      <w:proofErr w:type="gramStart"/>
      <w:r>
        <w:rPr>
          <w:color w:val="FFFFF1"/>
        </w:rPr>
        <w:t>fread(</w:t>
      </w:r>
      <w:proofErr w:type="gramEnd"/>
      <w:r>
        <w:rPr>
          <w:color w:val="FFFFF1"/>
        </w:rPr>
        <w:t>data,1,imageSize,file);</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//Everything is in memory now, the file can be closed</w:t>
      </w:r>
    </w:p>
    <w:p w:rsidR="00A135E5" w:rsidRDefault="00A135E5" w:rsidP="00A135E5">
      <w:pPr>
        <w:pStyle w:val="HTML"/>
        <w:shd w:val="clear" w:color="auto" w:fill="23241F"/>
        <w:spacing w:before="240" w:after="240"/>
        <w:rPr>
          <w:color w:val="FFFFF1"/>
        </w:rPr>
      </w:pPr>
      <w:proofErr w:type="gramStart"/>
      <w:r>
        <w:rPr>
          <w:color w:val="FFFFF1"/>
        </w:rPr>
        <w:t>fclose(</w:t>
      </w:r>
      <w:proofErr w:type="gramEnd"/>
      <w:r>
        <w:rPr>
          <w:color w:val="FFFFF1"/>
        </w:rPr>
        <w:t xml:space="preserve">file);    </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到了真正的</w:t>
      </w:r>
      <w:r>
        <w:rPr>
          <w:rFonts w:ascii="Georgia" w:hAnsi="Georgia"/>
          <w:color w:val="666666"/>
          <w:sz w:val="21"/>
          <w:szCs w:val="21"/>
        </w:rPr>
        <w:t>OpenGL</w:t>
      </w:r>
      <w:r>
        <w:rPr>
          <w:rFonts w:ascii="Georgia" w:hAnsi="Georgia"/>
          <w:color w:val="666666"/>
          <w:sz w:val="21"/>
          <w:szCs w:val="21"/>
        </w:rPr>
        <w:t>部分了。创建纹理和创建顶点缓冲器差不多：创建一个纹理、绑定、填充、配置。</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在</w:t>
      </w:r>
      <w:r>
        <w:rPr>
          <w:rFonts w:ascii="Georgia" w:hAnsi="Georgia"/>
          <w:color w:val="666666"/>
          <w:sz w:val="21"/>
          <w:szCs w:val="21"/>
        </w:rPr>
        <w:t>glTexImage2D</w:t>
      </w:r>
      <w:r>
        <w:rPr>
          <w:rFonts w:ascii="Georgia" w:hAnsi="Georgia"/>
          <w:color w:val="666666"/>
          <w:sz w:val="21"/>
          <w:szCs w:val="21"/>
        </w:rPr>
        <w:t>函数中，</w:t>
      </w:r>
      <w:r>
        <w:rPr>
          <w:rFonts w:ascii="Georgia" w:hAnsi="Georgia"/>
          <w:color w:val="666666"/>
          <w:sz w:val="21"/>
          <w:szCs w:val="21"/>
        </w:rPr>
        <w:t>GL_RGB</w:t>
      </w:r>
      <w:r>
        <w:rPr>
          <w:rFonts w:ascii="Georgia" w:hAnsi="Georgia"/>
          <w:color w:val="666666"/>
          <w:sz w:val="21"/>
          <w:szCs w:val="21"/>
        </w:rPr>
        <w:t>表示颜色由三个分量构成，</w:t>
      </w:r>
      <w:r>
        <w:rPr>
          <w:rFonts w:ascii="Georgia" w:hAnsi="Georgia"/>
          <w:color w:val="666666"/>
          <w:sz w:val="21"/>
          <w:szCs w:val="21"/>
        </w:rPr>
        <w:t>GL_BGR</w:t>
      </w:r>
      <w:r>
        <w:rPr>
          <w:rFonts w:ascii="Georgia" w:hAnsi="Georgia"/>
          <w:color w:val="666666"/>
          <w:sz w:val="21"/>
          <w:szCs w:val="21"/>
        </w:rPr>
        <w:t>则说明在内存中颜色值是如何存储的。实际上，</w:t>
      </w:r>
      <w:r>
        <w:rPr>
          <w:rFonts w:ascii="Georgia" w:hAnsi="Georgia"/>
          <w:color w:val="666666"/>
          <w:sz w:val="21"/>
          <w:szCs w:val="21"/>
        </w:rPr>
        <w:t>BMP</w:t>
      </w:r>
      <w:r>
        <w:rPr>
          <w:rFonts w:ascii="Georgia" w:hAnsi="Georgia"/>
          <w:color w:val="666666"/>
          <w:sz w:val="21"/>
          <w:szCs w:val="21"/>
        </w:rPr>
        <w:t>存储的并不是</w:t>
      </w:r>
      <w:r>
        <w:rPr>
          <w:rFonts w:ascii="Georgia" w:hAnsi="Georgia"/>
          <w:color w:val="666666"/>
          <w:sz w:val="21"/>
          <w:szCs w:val="21"/>
        </w:rPr>
        <w:t>RGB</w:t>
      </w:r>
      <w:r>
        <w:rPr>
          <w:rFonts w:ascii="Georgia" w:hAnsi="Georgia"/>
          <w:color w:val="666666"/>
          <w:sz w:val="21"/>
          <w:szCs w:val="21"/>
        </w:rPr>
        <w:t>，而是</w:t>
      </w:r>
      <w:r>
        <w:rPr>
          <w:rFonts w:ascii="Georgia" w:hAnsi="Georgia"/>
          <w:color w:val="666666"/>
          <w:sz w:val="21"/>
          <w:szCs w:val="21"/>
        </w:rPr>
        <w:t>BGR</w:t>
      </w:r>
      <w:r>
        <w:rPr>
          <w:rFonts w:ascii="Georgia" w:hAnsi="Georgia"/>
          <w:color w:val="666666"/>
          <w:sz w:val="21"/>
          <w:szCs w:val="21"/>
        </w:rPr>
        <w:t>，因此得把这个告诉</w:t>
      </w:r>
      <w:r>
        <w:rPr>
          <w:rFonts w:ascii="Georgia" w:hAnsi="Georgia"/>
          <w:color w:val="666666"/>
          <w:sz w:val="21"/>
          <w:szCs w:val="21"/>
        </w:rPr>
        <w:t>OpenGL</w:t>
      </w:r>
      <w:r>
        <w:rPr>
          <w:rFonts w:ascii="Georgia" w:hAnsi="Georgia"/>
          <w:color w:val="666666"/>
          <w:sz w:val="21"/>
          <w:szCs w:val="2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Create</w:t>
      </w:r>
      <w:proofErr w:type="gramEnd"/>
      <w:r>
        <w:rPr>
          <w:color w:val="FFFFF1"/>
        </w:rPr>
        <w:t xml:space="preserve"> one OpenGL texture</w:t>
      </w:r>
    </w:p>
    <w:p w:rsidR="00A135E5" w:rsidRDefault="00A135E5" w:rsidP="00A135E5">
      <w:pPr>
        <w:pStyle w:val="HTML"/>
        <w:shd w:val="clear" w:color="auto" w:fill="23241F"/>
        <w:spacing w:before="240" w:after="240"/>
        <w:rPr>
          <w:color w:val="FFFFF1"/>
        </w:rPr>
      </w:pPr>
      <w:r>
        <w:rPr>
          <w:color w:val="FFFFF1"/>
        </w:rPr>
        <w:t>GLuint textureID;</w:t>
      </w:r>
    </w:p>
    <w:p w:rsidR="00A135E5" w:rsidRDefault="00A135E5" w:rsidP="00A135E5">
      <w:pPr>
        <w:pStyle w:val="HTML"/>
        <w:shd w:val="clear" w:color="auto" w:fill="23241F"/>
        <w:spacing w:before="240" w:after="240"/>
        <w:rPr>
          <w:color w:val="FFFFF1"/>
        </w:rPr>
      </w:pPr>
      <w:proofErr w:type="gramStart"/>
      <w:r>
        <w:rPr>
          <w:color w:val="FFFFF1"/>
        </w:rPr>
        <w:t>glGenTextures(</w:t>
      </w:r>
      <w:proofErr w:type="gramEnd"/>
      <w:r>
        <w:rPr>
          <w:color w:val="FFFFF1"/>
        </w:rPr>
        <w:t>1, &amp;textureID);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"Bind" the newly created </w:t>
      </w:r>
      <w:proofErr w:type="gramStart"/>
      <w:r>
        <w:rPr>
          <w:color w:val="FFFFF1"/>
        </w:rPr>
        <w:t>texture :</w:t>
      </w:r>
      <w:proofErr w:type="gramEnd"/>
      <w:r>
        <w:rPr>
          <w:color w:val="FFFFF1"/>
        </w:rPr>
        <w:t xml:space="preserve"> all future texture functions will modify this texture</w:t>
      </w:r>
    </w:p>
    <w:p w:rsidR="00A135E5" w:rsidRDefault="00A135E5" w:rsidP="00A135E5">
      <w:pPr>
        <w:pStyle w:val="HTML"/>
        <w:shd w:val="clear" w:color="auto" w:fill="23241F"/>
        <w:spacing w:before="240" w:after="240"/>
        <w:rPr>
          <w:color w:val="FFFFF1"/>
        </w:rPr>
      </w:pPr>
      <w:proofErr w:type="gramStart"/>
      <w:r>
        <w:rPr>
          <w:color w:val="FFFFF1"/>
        </w:rPr>
        <w:t>glBindTexture(</w:t>
      </w:r>
      <w:proofErr w:type="gramEnd"/>
      <w:r>
        <w:rPr>
          <w:color w:val="FFFFF1"/>
        </w:rPr>
        <w:t>GL_TEXTURE_2D, textureID);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Give the image to OpenGL</w:t>
      </w:r>
    </w:p>
    <w:p w:rsidR="00A135E5" w:rsidRDefault="00A135E5" w:rsidP="00A135E5">
      <w:pPr>
        <w:pStyle w:val="HTML"/>
        <w:shd w:val="clear" w:color="auto" w:fill="23241F"/>
        <w:spacing w:before="240" w:after="240"/>
        <w:rPr>
          <w:color w:val="FFFFF1"/>
        </w:rPr>
      </w:pPr>
      <w:proofErr w:type="gramStart"/>
      <w:r>
        <w:rPr>
          <w:color w:val="FFFFF1"/>
        </w:rPr>
        <w:t>glTexImage2D(</w:t>
      </w:r>
      <w:proofErr w:type="gramEnd"/>
      <w:r>
        <w:rPr>
          <w:color w:val="FFFFF1"/>
        </w:rPr>
        <w:t>GL_TEXTURE_2D, 0,GL_RGB, width, height, 0, GL_BGR, GL_UNSIGNED_BYTE, data);</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GL_TEXTURE_MAG_FILTER, GL_NEAREST);</w:t>
      </w: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GL_TEXTURE_MIN_FILTER, GL_NEAREST);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稍后再解释最后两行代码。同时，得在</w:t>
      </w:r>
      <w:r>
        <w:rPr>
          <w:rFonts w:ascii="Georgia" w:hAnsi="Georgia"/>
          <w:color w:val="666666"/>
          <w:sz w:val="21"/>
          <w:szCs w:val="21"/>
        </w:rPr>
        <w:t>C++</w:t>
      </w:r>
      <w:r>
        <w:rPr>
          <w:rFonts w:ascii="Georgia" w:hAnsi="Georgia"/>
          <w:color w:val="666666"/>
          <w:sz w:val="21"/>
          <w:szCs w:val="21"/>
        </w:rPr>
        <w:t>代码中使用刚写好的函数加载一个纹理：</w:t>
      </w:r>
    </w:p>
    <w:p w:rsidR="00A135E5" w:rsidRDefault="00A135E5" w:rsidP="00A135E5">
      <w:pPr>
        <w:pStyle w:val="HTML"/>
        <w:shd w:val="clear" w:color="auto" w:fill="23241F"/>
        <w:spacing w:before="240" w:after="240"/>
        <w:rPr>
          <w:color w:val="FFFFF1"/>
        </w:rPr>
      </w:pPr>
      <w:r>
        <w:rPr>
          <w:color w:val="FFFFF1"/>
        </w:rPr>
        <w:t>GLuint Texture = loadBMP_</w:t>
      </w:r>
      <w:proofErr w:type="gramStart"/>
      <w:r>
        <w:rPr>
          <w:color w:val="FFFFF1"/>
        </w:rPr>
        <w:t>custom(</w:t>
      </w:r>
      <w:proofErr w:type="gramEnd"/>
      <w:r>
        <w:rPr>
          <w:color w:val="FFFFF1"/>
        </w:rPr>
        <w:t>"uvtemplate.bmp");</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另外十分重要的一点：</w:t>
      </w:r>
      <w:r>
        <w:rPr>
          <w:rFonts w:ascii="Georgia" w:hAnsi="Georgia"/>
          <w:color w:val="666666"/>
          <w:sz w:val="21"/>
          <w:szCs w:val="21"/>
        </w:rPr>
        <w:t xml:space="preserve"> </w:t>
      </w:r>
      <w:r>
        <w:rPr>
          <w:rFonts w:ascii="Georgia" w:hAnsi="Georgia"/>
          <w:color w:val="666666"/>
          <w:sz w:val="21"/>
          <w:szCs w:val="21"/>
        </w:rPr>
        <w:t>使用</w:t>
      </w:r>
      <w:r>
        <w:rPr>
          <w:rFonts w:ascii="Georgia" w:hAnsi="Georgia"/>
          <w:color w:val="666666"/>
          <w:sz w:val="21"/>
          <w:szCs w:val="21"/>
        </w:rPr>
        <w:t>2</w:t>
      </w:r>
      <w:r>
        <w:rPr>
          <w:rFonts w:ascii="Georgia" w:hAnsi="Georgia"/>
          <w:color w:val="666666"/>
          <w:sz w:val="21"/>
          <w:szCs w:val="21"/>
        </w:rPr>
        <w:t>次</w:t>
      </w:r>
      <w:proofErr w:type="gramStart"/>
      <w:r>
        <w:rPr>
          <w:rFonts w:ascii="Georgia" w:hAnsi="Georgia"/>
          <w:color w:val="666666"/>
          <w:sz w:val="21"/>
          <w:szCs w:val="21"/>
        </w:rPr>
        <w:t>幂</w:t>
      </w:r>
      <w:proofErr w:type="gramEnd"/>
      <w:r>
        <w:rPr>
          <w:rFonts w:ascii="Georgia" w:hAnsi="Georgia"/>
          <w:color w:val="666666"/>
          <w:sz w:val="21"/>
          <w:szCs w:val="21"/>
        </w:rPr>
        <w:t>（</w:t>
      </w:r>
      <w:r>
        <w:rPr>
          <w:rFonts w:ascii="Georgia" w:hAnsi="Georgia"/>
          <w:color w:val="666666"/>
          <w:sz w:val="21"/>
          <w:szCs w:val="21"/>
        </w:rPr>
        <w:t>power-of-two</w:t>
      </w:r>
      <w:r>
        <w:rPr>
          <w:rFonts w:ascii="Georgia" w:hAnsi="Georgia"/>
          <w:color w:val="666666"/>
          <w:sz w:val="21"/>
          <w:szCs w:val="21"/>
        </w:rPr>
        <w:t>）的纹理！</w:t>
      </w:r>
    </w:p>
    <w:p w:rsidR="00A135E5" w:rsidRDefault="00A135E5" w:rsidP="00A135E5">
      <w:pPr>
        <w:widowControl/>
        <w:numPr>
          <w:ilvl w:val="0"/>
          <w:numId w:val="1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优质纹理：</w:t>
      </w:r>
      <w:r>
        <w:rPr>
          <w:rFonts w:ascii="Georgia" w:hAnsi="Georgia"/>
          <w:color w:val="666666"/>
          <w:szCs w:val="21"/>
        </w:rPr>
        <w:t xml:space="preserve"> 128</w:t>
      </w:r>
      <w:r>
        <w:rPr>
          <w:rStyle w:val="a6"/>
          <w:rFonts w:ascii="Georgia" w:hAnsi="Georgia"/>
          <w:color w:val="666666"/>
          <w:szCs w:val="21"/>
        </w:rPr>
        <w:t>128</w:t>
      </w:r>
      <w:r>
        <w:rPr>
          <w:rFonts w:ascii="Georgia" w:hAnsi="Georgia"/>
          <w:color w:val="666666"/>
          <w:szCs w:val="21"/>
        </w:rPr>
        <w:t>, 256</w:t>
      </w:r>
      <w:r>
        <w:rPr>
          <w:rStyle w:val="a6"/>
          <w:rFonts w:ascii="Georgia" w:hAnsi="Georgia"/>
          <w:color w:val="666666"/>
          <w:szCs w:val="21"/>
        </w:rPr>
        <w:t>256, 1024</w:t>
      </w:r>
      <w:r>
        <w:rPr>
          <w:rFonts w:ascii="Georgia" w:hAnsi="Georgia"/>
          <w:color w:val="666666"/>
          <w:szCs w:val="21"/>
        </w:rPr>
        <w:t>1024, 2*2…</w:t>
      </w:r>
    </w:p>
    <w:p w:rsidR="00A135E5" w:rsidRDefault="00A135E5" w:rsidP="00A135E5">
      <w:pPr>
        <w:widowControl/>
        <w:numPr>
          <w:ilvl w:val="0"/>
          <w:numId w:val="1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劣质纹理：</w:t>
      </w:r>
      <w:r>
        <w:rPr>
          <w:rFonts w:ascii="Georgia" w:hAnsi="Georgia"/>
          <w:color w:val="666666"/>
          <w:szCs w:val="21"/>
        </w:rPr>
        <w:t xml:space="preserve"> 127</w:t>
      </w:r>
      <w:r>
        <w:rPr>
          <w:rStyle w:val="a6"/>
          <w:rFonts w:ascii="Georgia" w:hAnsi="Georgia"/>
          <w:color w:val="666666"/>
          <w:szCs w:val="21"/>
        </w:rPr>
        <w:t>128, 3</w:t>
      </w:r>
      <w:r>
        <w:rPr>
          <w:rFonts w:ascii="Georgia" w:hAnsi="Georgia"/>
          <w:color w:val="666666"/>
          <w:szCs w:val="21"/>
        </w:rPr>
        <w:t>5, …</w:t>
      </w:r>
    </w:p>
    <w:p w:rsidR="00A135E5" w:rsidRDefault="00A135E5" w:rsidP="00A135E5">
      <w:pPr>
        <w:widowControl/>
        <w:numPr>
          <w:ilvl w:val="0"/>
          <w:numId w:val="1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勉强可以但很怪异的纹理：</w:t>
      </w:r>
      <w:r>
        <w:rPr>
          <w:rFonts w:ascii="Georgia" w:hAnsi="Georgia"/>
          <w:color w:val="666666"/>
          <w:szCs w:val="21"/>
        </w:rPr>
        <w:t xml:space="preserve"> 128*256</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在</w:t>
      </w:r>
      <w:r>
        <w:rPr>
          <w:rFonts w:ascii="Georgia" w:hAnsi="Georgia"/>
          <w:color w:val="666666"/>
        </w:rPr>
        <w:t>OpenGL</w:t>
      </w:r>
      <w:r>
        <w:rPr>
          <w:rFonts w:ascii="Georgia" w:hAnsi="Georgia"/>
          <w:color w:val="666666"/>
        </w:rPr>
        <w:t>中使用纹理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先来看看片断着色器。大部分代码一目了然：</w:t>
      </w:r>
    </w:p>
    <w:p w:rsidR="00A135E5" w:rsidRDefault="00A135E5" w:rsidP="00A135E5">
      <w:pPr>
        <w:pStyle w:val="HTML"/>
        <w:shd w:val="clear" w:color="auto" w:fill="23241F"/>
        <w:spacing w:before="240" w:after="240"/>
        <w:rPr>
          <w:color w:val="FFFFF1"/>
        </w:rPr>
      </w:pPr>
      <w:r>
        <w:rPr>
          <w:color w:val="FFFFF1"/>
        </w:rPr>
        <w:t xml:space="preserve">#version 330 core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Interpolated</w:t>
      </w:r>
      <w:proofErr w:type="gramEnd"/>
      <w:r>
        <w:rPr>
          <w:color w:val="FFFFF1"/>
        </w:rPr>
        <w:t xml:space="preserve"> values from the vertex shaders</w:t>
      </w:r>
    </w:p>
    <w:p w:rsidR="00A135E5" w:rsidRDefault="00A135E5" w:rsidP="00A135E5">
      <w:pPr>
        <w:pStyle w:val="HTML"/>
        <w:shd w:val="clear" w:color="auto" w:fill="23241F"/>
        <w:spacing w:before="240" w:after="240"/>
        <w:rPr>
          <w:color w:val="FFFFF1"/>
        </w:rPr>
      </w:pPr>
      <w:proofErr w:type="gramStart"/>
      <w:r>
        <w:rPr>
          <w:color w:val="FFFFF1"/>
        </w:rPr>
        <w:lastRenderedPageBreak/>
        <w:t>in</w:t>
      </w:r>
      <w:proofErr w:type="gramEnd"/>
      <w:r>
        <w:rPr>
          <w:color w:val="FFFFF1"/>
        </w:rPr>
        <w:t xml:space="preserve"> vec2 UV;</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Ouput data</w:t>
      </w:r>
    </w:p>
    <w:p w:rsidR="00A135E5" w:rsidRDefault="00A135E5" w:rsidP="00A135E5">
      <w:pPr>
        <w:pStyle w:val="HTML"/>
        <w:shd w:val="clear" w:color="auto" w:fill="23241F"/>
        <w:spacing w:before="240" w:after="240"/>
        <w:rPr>
          <w:color w:val="FFFFF1"/>
        </w:rPr>
      </w:pPr>
      <w:proofErr w:type="gramStart"/>
      <w:r>
        <w:rPr>
          <w:color w:val="FFFFF1"/>
        </w:rPr>
        <w:t>out</w:t>
      </w:r>
      <w:proofErr w:type="gramEnd"/>
      <w:r>
        <w:rPr>
          <w:color w:val="FFFFF1"/>
        </w:rPr>
        <w:t xml:space="preserve"> vec3 color;</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Values that stay constant for the whole mesh.</w:t>
      </w:r>
    </w:p>
    <w:p w:rsidR="00A135E5" w:rsidRDefault="00A135E5" w:rsidP="00A135E5">
      <w:pPr>
        <w:pStyle w:val="HTML"/>
        <w:shd w:val="clear" w:color="auto" w:fill="23241F"/>
        <w:spacing w:before="240" w:after="240"/>
        <w:rPr>
          <w:color w:val="FFFFF1"/>
        </w:rPr>
      </w:pPr>
      <w:proofErr w:type="gramStart"/>
      <w:r>
        <w:rPr>
          <w:color w:val="FFFFF1"/>
        </w:rPr>
        <w:t>uniform</w:t>
      </w:r>
      <w:proofErr w:type="gramEnd"/>
      <w:r>
        <w:rPr>
          <w:color w:val="FFFFF1"/>
        </w:rPr>
        <w:t xml:space="preserve"> sampler2D myTextureSampler;</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Output color = color of the texture at the specified UV</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color</w:t>
      </w:r>
      <w:proofErr w:type="gramEnd"/>
      <w:r>
        <w:rPr>
          <w:color w:val="FFFFF1"/>
        </w:rPr>
        <w:t xml:space="preserve"> = texture( myTextureSampler, UV ).rgb;</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注意三个点：</w:t>
      </w:r>
    </w:p>
    <w:p w:rsidR="00A135E5" w:rsidRDefault="00A135E5" w:rsidP="00A135E5">
      <w:pPr>
        <w:widowControl/>
        <w:numPr>
          <w:ilvl w:val="0"/>
          <w:numId w:val="1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片断着色器需要</w:t>
      </w:r>
      <w:r>
        <w:rPr>
          <w:rFonts w:ascii="Georgia" w:hAnsi="Georgia"/>
          <w:color w:val="666666"/>
          <w:szCs w:val="21"/>
        </w:rPr>
        <w:t>UV</w:t>
      </w:r>
      <w:r>
        <w:rPr>
          <w:rFonts w:ascii="Georgia" w:hAnsi="Georgia"/>
          <w:color w:val="666666"/>
          <w:szCs w:val="21"/>
        </w:rPr>
        <w:t>坐标。看似合情合理。</w:t>
      </w:r>
    </w:p>
    <w:p w:rsidR="00A135E5" w:rsidRDefault="00A135E5" w:rsidP="00A135E5">
      <w:pPr>
        <w:widowControl/>
        <w:numPr>
          <w:ilvl w:val="0"/>
          <w:numId w:val="1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同时也需要一个</w:t>
      </w:r>
      <w:r>
        <w:rPr>
          <w:rFonts w:ascii="Georgia" w:hAnsi="Georgia"/>
          <w:color w:val="666666"/>
          <w:szCs w:val="21"/>
        </w:rPr>
        <w:t>“Sampler2D”</w:t>
      </w:r>
      <w:r>
        <w:rPr>
          <w:rFonts w:ascii="Georgia" w:hAnsi="Georgia"/>
          <w:color w:val="666666"/>
          <w:szCs w:val="21"/>
        </w:rPr>
        <w:t>来获知要</w:t>
      </w:r>
      <w:proofErr w:type="gramStart"/>
      <w:r>
        <w:rPr>
          <w:rFonts w:ascii="Georgia" w:hAnsi="Georgia"/>
          <w:color w:val="666666"/>
          <w:szCs w:val="21"/>
        </w:rPr>
        <w:t>加载哪</w:t>
      </w:r>
      <w:proofErr w:type="gramEnd"/>
      <w:r>
        <w:rPr>
          <w:rFonts w:ascii="Georgia" w:hAnsi="Georgia"/>
          <w:color w:val="666666"/>
          <w:szCs w:val="21"/>
        </w:rPr>
        <w:t>一个纹理（同一个着色器中可以访问多个纹理）</w:t>
      </w:r>
    </w:p>
    <w:p w:rsidR="00A135E5" w:rsidRDefault="00A135E5" w:rsidP="00A135E5">
      <w:pPr>
        <w:widowControl/>
        <w:numPr>
          <w:ilvl w:val="0"/>
          <w:numId w:val="1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最后一点，用</w:t>
      </w:r>
      <w:r>
        <w:rPr>
          <w:rFonts w:ascii="Georgia" w:hAnsi="Georgia"/>
          <w:color w:val="666666"/>
          <w:szCs w:val="21"/>
        </w:rPr>
        <w:t>texture()</w:t>
      </w:r>
      <w:r>
        <w:rPr>
          <w:rFonts w:ascii="Georgia" w:hAnsi="Georgia"/>
          <w:color w:val="666666"/>
          <w:szCs w:val="21"/>
        </w:rPr>
        <w:t>访问纹理，该方法返回一个</w:t>
      </w:r>
      <w:r>
        <w:rPr>
          <w:rFonts w:ascii="Georgia" w:hAnsi="Georgia"/>
          <w:color w:val="666666"/>
          <w:szCs w:val="21"/>
        </w:rPr>
        <w:t>(R,G,B,A)</w:t>
      </w:r>
      <w:r>
        <w:rPr>
          <w:rFonts w:ascii="Georgia" w:hAnsi="Georgia"/>
          <w:color w:val="666666"/>
          <w:szCs w:val="21"/>
        </w:rPr>
        <w:t>的</w:t>
      </w:r>
      <w:r>
        <w:rPr>
          <w:rFonts w:ascii="Georgia" w:hAnsi="Georgia"/>
          <w:color w:val="666666"/>
          <w:szCs w:val="21"/>
        </w:rPr>
        <w:t>vec4</w:t>
      </w:r>
      <w:r>
        <w:rPr>
          <w:rFonts w:ascii="Georgia" w:hAnsi="Georgia"/>
          <w:color w:val="666666"/>
          <w:szCs w:val="21"/>
        </w:rPr>
        <w:t>变量。马上就会了解到分量</w:t>
      </w:r>
      <w:r>
        <w:rPr>
          <w:rFonts w:ascii="Georgia" w:hAnsi="Georgia"/>
          <w:color w:val="666666"/>
          <w:szCs w:val="21"/>
        </w:rPr>
        <w:t>A</w:t>
      </w:r>
      <w:r>
        <w:rPr>
          <w:rFonts w:ascii="Georgia" w:hAnsi="Georgia"/>
          <w:color w:val="666666"/>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顶点着色器也很简单，只需把</w:t>
      </w:r>
      <w:r>
        <w:rPr>
          <w:rFonts w:ascii="Georgia" w:hAnsi="Georgia"/>
          <w:color w:val="666666"/>
          <w:sz w:val="21"/>
          <w:szCs w:val="21"/>
        </w:rPr>
        <w:t>UV</w:t>
      </w:r>
      <w:r>
        <w:rPr>
          <w:rFonts w:ascii="Georgia" w:hAnsi="Georgia"/>
          <w:color w:val="666666"/>
          <w:sz w:val="21"/>
          <w:szCs w:val="21"/>
        </w:rPr>
        <w:t>坐标传给片断着色器：</w:t>
      </w:r>
    </w:p>
    <w:p w:rsidR="00A135E5" w:rsidRDefault="00A135E5" w:rsidP="00A135E5">
      <w:pPr>
        <w:pStyle w:val="HTML"/>
        <w:shd w:val="clear" w:color="auto" w:fill="23241F"/>
        <w:spacing w:before="240" w:after="240"/>
        <w:rPr>
          <w:color w:val="FFFFF1"/>
        </w:rPr>
      </w:pPr>
      <w:r>
        <w:rPr>
          <w:color w:val="FFFFF1"/>
        </w:rPr>
        <w:t>#version 330 core</w:t>
      </w:r>
    </w:p>
    <w:p w:rsidR="00A135E5" w:rsidRDefault="00A135E5" w:rsidP="00A135E5">
      <w:pPr>
        <w:pStyle w:val="HTML"/>
        <w:shd w:val="clear" w:color="auto" w:fill="23241F"/>
        <w:spacing w:before="240" w:after="240"/>
        <w:rPr>
          <w:color w:val="FFFFF1"/>
        </w:rPr>
      </w:pPr>
      <w:r>
        <w:rPr>
          <w:color w:val="FFFFF1"/>
        </w:rPr>
        <w:t>// Input vertex data, different for all executions of this shader.</w:t>
      </w:r>
    </w:p>
    <w:p w:rsidR="00A135E5" w:rsidRDefault="00A135E5" w:rsidP="00A135E5">
      <w:pPr>
        <w:pStyle w:val="HTML"/>
        <w:shd w:val="clear" w:color="auto" w:fill="23241F"/>
        <w:spacing w:before="240" w:after="240"/>
        <w:rPr>
          <w:color w:val="FFFFF1"/>
        </w:rPr>
      </w:pPr>
      <w:proofErr w:type="gramStart"/>
      <w:r>
        <w:rPr>
          <w:color w:val="FFFFF1"/>
        </w:rPr>
        <w:t>layout(</w:t>
      </w:r>
      <w:proofErr w:type="gramEnd"/>
      <w:r>
        <w:rPr>
          <w:color w:val="FFFFF1"/>
        </w:rPr>
        <w:t>location = 0) in vec3 vertexPosition_modelspace;</w:t>
      </w:r>
    </w:p>
    <w:p w:rsidR="00A135E5" w:rsidRDefault="00A135E5" w:rsidP="00A135E5">
      <w:pPr>
        <w:pStyle w:val="HTML"/>
        <w:shd w:val="clear" w:color="auto" w:fill="23241F"/>
        <w:spacing w:before="240" w:after="240"/>
        <w:rPr>
          <w:color w:val="FFFFF1"/>
        </w:rPr>
      </w:pPr>
      <w:proofErr w:type="gramStart"/>
      <w:r>
        <w:rPr>
          <w:color w:val="FFFFF1"/>
        </w:rPr>
        <w:t>layout(</w:t>
      </w:r>
      <w:proofErr w:type="gramEnd"/>
      <w:r>
        <w:rPr>
          <w:color w:val="FFFFF1"/>
        </w:rPr>
        <w:t>location = 1) in vec2 vertexUV;</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Output </w:t>
      </w:r>
      <w:proofErr w:type="gramStart"/>
      <w:r>
        <w:rPr>
          <w:color w:val="FFFFF1"/>
        </w:rPr>
        <w:t>data ;</w:t>
      </w:r>
      <w:proofErr w:type="gramEnd"/>
      <w:r>
        <w:rPr>
          <w:color w:val="FFFFF1"/>
        </w:rPr>
        <w:t xml:space="preserve"> will be interpolated for each fragment.</w:t>
      </w:r>
    </w:p>
    <w:p w:rsidR="00A135E5" w:rsidRDefault="00A135E5" w:rsidP="00A135E5">
      <w:pPr>
        <w:pStyle w:val="HTML"/>
        <w:shd w:val="clear" w:color="auto" w:fill="23241F"/>
        <w:spacing w:before="240" w:after="240"/>
        <w:rPr>
          <w:color w:val="FFFFF1"/>
        </w:rPr>
      </w:pPr>
      <w:proofErr w:type="gramStart"/>
      <w:r>
        <w:rPr>
          <w:color w:val="FFFFF1"/>
        </w:rPr>
        <w:t>out</w:t>
      </w:r>
      <w:proofErr w:type="gramEnd"/>
      <w:r>
        <w:rPr>
          <w:color w:val="FFFFF1"/>
        </w:rPr>
        <w:t xml:space="preserve"> vec2 UV;</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Values that stay constant for the whole mesh.</w:t>
      </w:r>
    </w:p>
    <w:p w:rsidR="00A135E5" w:rsidRDefault="00A135E5" w:rsidP="00A135E5">
      <w:pPr>
        <w:pStyle w:val="HTML"/>
        <w:shd w:val="clear" w:color="auto" w:fill="23241F"/>
        <w:spacing w:before="240" w:after="240"/>
        <w:rPr>
          <w:color w:val="FFFFF1"/>
        </w:rPr>
      </w:pPr>
      <w:proofErr w:type="gramStart"/>
      <w:r>
        <w:rPr>
          <w:color w:val="FFFFF1"/>
        </w:rPr>
        <w:t>uniform</w:t>
      </w:r>
      <w:proofErr w:type="gramEnd"/>
      <w:r>
        <w:rPr>
          <w:color w:val="FFFFF1"/>
        </w:rPr>
        <w:t xml:space="preserve"> mat4 MVP;</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Output position of the vertex, in clip </w:t>
      </w:r>
      <w:proofErr w:type="gramStart"/>
      <w:r>
        <w:rPr>
          <w:color w:val="FFFFF1"/>
        </w:rPr>
        <w:t>space :</w:t>
      </w:r>
      <w:proofErr w:type="gramEnd"/>
      <w:r>
        <w:rPr>
          <w:color w:val="FFFFF1"/>
        </w:rPr>
        <w:t xml:space="preserve"> MVP * position</w:t>
      </w:r>
    </w:p>
    <w:p w:rsidR="00A135E5" w:rsidRDefault="00A135E5" w:rsidP="00A135E5">
      <w:pPr>
        <w:pStyle w:val="HTML"/>
        <w:shd w:val="clear" w:color="auto" w:fill="23241F"/>
        <w:spacing w:before="240" w:after="240"/>
        <w:rPr>
          <w:color w:val="FFFFF1"/>
        </w:rPr>
      </w:pPr>
      <w:r>
        <w:rPr>
          <w:color w:val="FFFFF1"/>
        </w:rPr>
        <w:t xml:space="preserve">    gl_Position </w:t>
      </w:r>
      <w:proofErr w:type="gramStart"/>
      <w:r>
        <w:rPr>
          <w:color w:val="FFFFF1"/>
        </w:rPr>
        <w:t>=  MVP</w:t>
      </w:r>
      <w:proofErr w:type="gramEnd"/>
      <w:r>
        <w:rPr>
          <w:color w:val="FFFFF1"/>
        </w:rPr>
        <w:t xml:space="preserve"> * vec4(vertexPosition_modelspace,1);</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UV of the vertex. No special space for this one.</w:t>
      </w:r>
    </w:p>
    <w:p w:rsidR="00A135E5" w:rsidRDefault="00A135E5" w:rsidP="00A135E5">
      <w:pPr>
        <w:pStyle w:val="HTML"/>
        <w:shd w:val="clear" w:color="auto" w:fill="23241F"/>
        <w:spacing w:before="240" w:after="240"/>
        <w:rPr>
          <w:color w:val="FFFFF1"/>
        </w:rPr>
      </w:pPr>
      <w:r>
        <w:rPr>
          <w:color w:val="FFFFF1"/>
        </w:rPr>
        <w:t xml:space="preserve">    UV = vertexUV;</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还记得第四课中的</w:t>
      </w:r>
      <w:r>
        <w:rPr>
          <w:rFonts w:ascii="Georgia" w:hAnsi="Georgia"/>
          <w:color w:val="666666"/>
          <w:sz w:val="21"/>
          <w:szCs w:val="21"/>
        </w:rPr>
        <w:t xml:space="preserve">“layout(location = 1) in vec2 vertexUV” </w:t>
      </w:r>
      <w:r>
        <w:rPr>
          <w:rFonts w:ascii="Georgia" w:hAnsi="Georgia"/>
          <w:color w:val="666666"/>
          <w:sz w:val="21"/>
          <w:szCs w:val="21"/>
        </w:rPr>
        <w:t>吗？我们得在这儿把相同的事情再做一遍，但这次的缓冲器中放的不是</w:t>
      </w:r>
      <w:r>
        <w:rPr>
          <w:rFonts w:ascii="Georgia" w:hAnsi="Georgia"/>
          <w:color w:val="666666"/>
          <w:sz w:val="21"/>
          <w:szCs w:val="21"/>
        </w:rPr>
        <w:t>(R,G,B)</w:t>
      </w:r>
      <w:r>
        <w:rPr>
          <w:rFonts w:ascii="Georgia" w:hAnsi="Georgia"/>
          <w:color w:val="666666"/>
          <w:sz w:val="21"/>
          <w:szCs w:val="21"/>
        </w:rPr>
        <w:t>三元组，而是</w:t>
      </w:r>
      <w:r>
        <w:rPr>
          <w:rFonts w:ascii="Georgia" w:hAnsi="Georgia"/>
          <w:color w:val="666666"/>
          <w:sz w:val="21"/>
          <w:szCs w:val="21"/>
        </w:rPr>
        <w:t>(U,V)</w:t>
      </w:r>
      <w:r>
        <w:rPr>
          <w:rFonts w:ascii="Georgia" w:hAnsi="Georgia"/>
          <w:color w:val="666666"/>
          <w:sz w:val="21"/>
          <w:szCs w:val="21"/>
        </w:rPr>
        <w:t>数对。</w:t>
      </w:r>
    </w:p>
    <w:p w:rsidR="00A135E5" w:rsidRDefault="00A135E5" w:rsidP="00A135E5">
      <w:pPr>
        <w:pStyle w:val="HTML"/>
        <w:shd w:val="clear" w:color="auto" w:fill="23241F"/>
        <w:spacing w:before="240" w:after="240"/>
        <w:rPr>
          <w:color w:val="FFFFF1"/>
        </w:rPr>
      </w:pPr>
      <w:r>
        <w:rPr>
          <w:color w:val="FFFFF1"/>
        </w:rPr>
        <w:t>// Two UV coordinatesfor each vertex. They were created with Blender. You'll learn shortly how to do this yourself.</w:t>
      </w:r>
    </w:p>
    <w:p w:rsidR="00A135E5" w:rsidRDefault="00A135E5" w:rsidP="00A135E5">
      <w:pPr>
        <w:pStyle w:val="HTML"/>
        <w:shd w:val="clear" w:color="auto" w:fill="23241F"/>
        <w:spacing w:before="240" w:after="240"/>
        <w:rPr>
          <w:color w:val="FFFFF1"/>
        </w:rPr>
      </w:pPr>
      <w:proofErr w:type="gramStart"/>
      <w:r>
        <w:rPr>
          <w:color w:val="FFFFF1"/>
        </w:rPr>
        <w:t>static</w:t>
      </w:r>
      <w:proofErr w:type="gramEnd"/>
      <w:r>
        <w:rPr>
          <w:color w:val="FFFFF1"/>
        </w:rPr>
        <w:t xml:space="preserve"> const GLfloat g_uv_buffer_data[] = {</w:t>
      </w:r>
    </w:p>
    <w:p w:rsidR="00A135E5" w:rsidRDefault="00A135E5" w:rsidP="00A135E5">
      <w:pPr>
        <w:pStyle w:val="HTML"/>
        <w:shd w:val="clear" w:color="auto" w:fill="23241F"/>
        <w:spacing w:before="240" w:after="240"/>
        <w:rPr>
          <w:color w:val="FFFFF1"/>
        </w:rPr>
      </w:pPr>
      <w:r>
        <w:rPr>
          <w:color w:val="FFFFF1"/>
        </w:rPr>
        <w:t xml:space="preserve">    0.000059f, 1.0f-0.000004f,</w:t>
      </w:r>
    </w:p>
    <w:p w:rsidR="00A135E5" w:rsidRDefault="00A135E5" w:rsidP="00A135E5">
      <w:pPr>
        <w:pStyle w:val="HTML"/>
        <w:shd w:val="clear" w:color="auto" w:fill="23241F"/>
        <w:spacing w:before="240" w:after="240"/>
        <w:rPr>
          <w:color w:val="FFFFF1"/>
        </w:rPr>
      </w:pPr>
      <w:r>
        <w:rPr>
          <w:color w:val="FFFFF1"/>
        </w:rPr>
        <w:t xml:space="preserve">    0.000103f, 1.0f-0.336048f,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1.000023f, 1.0f-0.000013f,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0.999958f, 1.0f-0.336064f,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0.336024f, 1.0f-0.671877f,</w:t>
      </w:r>
    </w:p>
    <w:p w:rsidR="00A135E5" w:rsidRDefault="00A135E5" w:rsidP="00A135E5">
      <w:pPr>
        <w:pStyle w:val="HTML"/>
        <w:shd w:val="clear" w:color="auto" w:fill="23241F"/>
        <w:spacing w:before="240" w:after="240"/>
        <w:rPr>
          <w:color w:val="FFFFF1"/>
        </w:rPr>
      </w:pPr>
      <w:r>
        <w:rPr>
          <w:color w:val="FFFFF1"/>
        </w:rPr>
        <w:t xml:space="preserve">    0.667969f, 1.0f-0.671889f,</w:t>
      </w:r>
    </w:p>
    <w:p w:rsidR="00A135E5" w:rsidRDefault="00A135E5" w:rsidP="00A135E5">
      <w:pPr>
        <w:pStyle w:val="HTML"/>
        <w:shd w:val="clear" w:color="auto" w:fill="23241F"/>
        <w:spacing w:before="240" w:after="240"/>
        <w:rPr>
          <w:color w:val="FFFFF1"/>
        </w:rPr>
      </w:pPr>
      <w:r>
        <w:rPr>
          <w:color w:val="FFFFF1"/>
        </w:rPr>
        <w:lastRenderedPageBreak/>
        <w:t xml:space="preserve">    1.000023f, 1.0f-0.000013f,</w:t>
      </w:r>
    </w:p>
    <w:p w:rsidR="00A135E5" w:rsidRDefault="00A135E5" w:rsidP="00A135E5">
      <w:pPr>
        <w:pStyle w:val="HTML"/>
        <w:shd w:val="clear" w:color="auto" w:fill="23241F"/>
        <w:spacing w:before="240" w:after="240"/>
        <w:rPr>
          <w:color w:val="FFFFF1"/>
        </w:rPr>
      </w:pPr>
      <w:r>
        <w:rPr>
          <w:color w:val="FFFFF1"/>
        </w:rPr>
        <w:t xml:space="preserve">    0.668104f, 1.0f-0.000013f,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0.000059f, 1.0f-0.000004f,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0.336098f, 1.0f-0.000071f,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0.336024f, 1.0f-0.671877f,</w:t>
      </w:r>
    </w:p>
    <w:p w:rsidR="00A135E5" w:rsidRDefault="00A135E5" w:rsidP="00A135E5">
      <w:pPr>
        <w:pStyle w:val="HTML"/>
        <w:shd w:val="clear" w:color="auto" w:fill="23241F"/>
        <w:spacing w:before="240" w:after="240"/>
        <w:rPr>
          <w:color w:val="FFFFF1"/>
        </w:rPr>
      </w:pPr>
      <w:r>
        <w:rPr>
          <w:color w:val="FFFFF1"/>
        </w:rPr>
        <w:t xml:space="preserve">    1.000004f, 1.0f-0.671847f,</w:t>
      </w:r>
    </w:p>
    <w:p w:rsidR="00A135E5" w:rsidRDefault="00A135E5" w:rsidP="00A135E5">
      <w:pPr>
        <w:pStyle w:val="HTML"/>
        <w:shd w:val="clear" w:color="auto" w:fill="23241F"/>
        <w:spacing w:before="240" w:after="240"/>
        <w:rPr>
          <w:color w:val="FFFFF1"/>
        </w:rPr>
      </w:pPr>
      <w:r>
        <w:rPr>
          <w:color w:val="FFFFF1"/>
        </w:rPr>
        <w:t xml:space="preserve">    0.999958f, 1.0f-0.336064f,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0.668104f, 1.0f-0.000013f,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0.668104f, 1.0f-0.000013f,</w:t>
      </w:r>
    </w:p>
    <w:p w:rsidR="00A135E5" w:rsidRDefault="00A135E5" w:rsidP="00A135E5">
      <w:pPr>
        <w:pStyle w:val="HTML"/>
        <w:shd w:val="clear" w:color="auto" w:fill="23241F"/>
        <w:spacing w:before="240" w:after="240"/>
        <w:rPr>
          <w:color w:val="FFFFF1"/>
        </w:rPr>
      </w:pPr>
      <w:r>
        <w:rPr>
          <w:color w:val="FFFFF1"/>
        </w:rPr>
        <w:t xml:space="preserve">    0.336098f, 1.0f-0.000071f,</w:t>
      </w:r>
    </w:p>
    <w:p w:rsidR="00A135E5" w:rsidRDefault="00A135E5" w:rsidP="00A135E5">
      <w:pPr>
        <w:pStyle w:val="HTML"/>
        <w:shd w:val="clear" w:color="auto" w:fill="23241F"/>
        <w:spacing w:before="240" w:after="240"/>
        <w:rPr>
          <w:color w:val="FFFFF1"/>
        </w:rPr>
      </w:pPr>
      <w:r>
        <w:rPr>
          <w:color w:val="FFFFF1"/>
        </w:rPr>
        <w:t xml:space="preserve">    0.000103f, 1.0f-0.336048f,</w:t>
      </w:r>
    </w:p>
    <w:p w:rsidR="00A135E5" w:rsidRDefault="00A135E5" w:rsidP="00A135E5">
      <w:pPr>
        <w:pStyle w:val="HTML"/>
        <w:shd w:val="clear" w:color="auto" w:fill="23241F"/>
        <w:spacing w:before="240" w:after="240"/>
        <w:rPr>
          <w:color w:val="FFFFF1"/>
        </w:rPr>
      </w:pPr>
      <w:r>
        <w:rPr>
          <w:color w:val="FFFFF1"/>
        </w:rPr>
        <w:t xml:space="preserve">    0.000004f, 1.0f-0.671870f,</w:t>
      </w:r>
    </w:p>
    <w:p w:rsidR="00A135E5" w:rsidRDefault="00A135E5" w:rsidP="00A135E5">
      <w:pPr>
        <w:pStyle w:val="HTML"/>
        <w:shd w:val="clear" w:color="auto" w:fill="23241F"/>
        <w:spacing w:before="240" w:after="240"/>
        <w:rPr>
          <w:color w:val="FFFFF1"/>
        </w:rPr>
      </w:pPr>
      <w:r>
        <w:rPr>
          <w:color w:val="FFFFF1"/>
        </w:rPr>
        <w:t xml:space="preserve">    0.336024f, 1.0f-0.671877f,</w:t>
      </w:r>
    </w:p>
    <w:p w:rsidR="00A135E5" w:rsidRDefault="00A135E5" w:rsidP="00A135E5">
      <w:pPr>
        <w:pStyle w:val="HTML"/>
        <w:shd w:val="clear" w:color="auto" w:fill="23241F"/>
        <w:spacing w:before="240" w:after="240"/>
        <w:rPr>
          <w:color w:val="FFFFF1"/>
        </w:rPr>
      </w:pPr>
      <w:r>
        <w:rPr>
          <w:color w:val="FFFFF1"/>
        </w:rPr>
        <w:t xml:space="preserve">    0.000103f, 1.0f-0.336048f,</w:t>
      </w:r>
    </w:p>
    <w:p w:rsidR="00A135E5" w:rsidRDefault="00A135E5" w:rsidP="00A135E5">
      <w:pPr>
        <w:pStyle w:val="HTML"/>
        <w:shd w:val="clear" w:color="auto" w:fill="23241F"/>
        <w:spacing w:before="240" w:after="240"/>
        <w:rPr>
          <w:color w:val="FFFFF1"/>
        </w:rPr>
      </w:pPr>
      <w:r>
        <w:rPr>
          <w:color w:val="FFFFF1"/>
        </w:rPr>
        <w:t xml:space="preserve">    0.336024f, 1.0f-0.671877f,</w:t>
      </w:r>
    </w:p>
    <w:p w:rsidR="00A135E5" w:rsidRDefault="00A135E5" w:rsidP="00A135E5">
      <w:pPr>
        <w:pStyle w:val="HTML"/>
        <w:shd w:val="clear" w:color="auto" w:fill="23241F"/>
        <w:spacing w:before="240" w:after="240"/>
        <w:rPr>
          <w:color w:val="FFFFF1"/>
        </w:rPr>
      </w:pPr>
      <w:r>
        <w:rPr>
          <w:color w:val="FFFFF1"/>
        </w:rPr>
        <w:t xml:space="preserve">    0.335973f, 1.0f-0.335903f,</w:t>
      </w:r>
    </w:p>
    <w:p w:rsidR="00A135E5" w:rsidRDefault="00A135E5" w:rsidP="00A135E5">
      <w:pPr>
        <w:pStyle w:val="HTML"/>
        <w:shd w:val="clear" w:color="auto" w:fill="23241F"/>
        <w:spacing w:before="240" w:after="240"/>
        <w:rPr>
          <w:color w:val="FFFFF1"/>
        </w:rPr>
      </w:pPr>
      <w:r>
        <w:rPr>
          <w:color w:val="FFFFF1"/>
        </w:rPr>
        <w:t xml:space="preserve">    0.667969f, 1.0f-0.671889f,</w:t>
      </w:r>
    </w:p>
    <w:p w:rsidR="00A135E5" w:rsidRDefault="00A135E5" w:rsidP="00A135E5">
      <w:pPr>
        <w:pStyle w:val="HTML"/>
        <w:shd w:val="clear" w:color="auto" w:fill="23241F"/>
        <w:spacing w:before="240" w:after="240"/>
        <w:rPr>
          <w:color w:val="FFFFF1"/>
        </w:rPr>
      </w:pPr>
      <w:r>
        <w:rPr>
          <w:color w:val="FFFFF1"/>
        </w:rPr>
        <w:lastRenderedPageBreak/>
        <w:t xml:space="preserve">    1.000004f, 1.0f-0.671847f,</w:t>
      </w:r>
    </w:p>
    <w:p w:rsidR="00A135E5" w:rsidRDefault="00A135E5" w:rsidP="00A135E5">
      <w:pPr>
        <w:pStyle w:val="HTML"/>
        <w:shd w:val="clear" w:color="auto" w:fill="23241F"/>
        <w:spacing w:before="240" w:after="240"/>
        <w:rPr>
          <w:color w:val="FFFFF1"/>
        </w:rPr>
      </w:pPr>
      <w:r>
        <w:rPr>
          <w:color w:val="FFFFF1"/>
        </w:rPr>
        <w:t xml:space="preserve">    0.667979f, 1.0f-0.335851f</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上述</w:t>
      </w:r>
      <w:r>
        <w:rPr>
          <w:rFonts w:ascii="Georgia" w:hAnsi="Georgia"/>
          <w:color w:val="666666"/>
          <w:sz w:val="21"/>
          <w:szCs w:val="21"/>
        </w:rPr>
        <w:t>UV</w:t>
      </w:r>
      <w:r>
        <w:rPr>
          <w:rFonts w:ascii="Georgia" w:hAnsi="Georgia"/>
          <w:color w:val="666666"/>
          <w:sz w:val="21"/>
          <w:szCs w:val="21"/>
        </w:rPr>
        <w:t>坐标对应于下面的模型：</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2855595" cy="2113280"/>
            <wp:effectExtent l="0" t="0" r="1905" b="1270"/>
            <wp:docPr id="45" name="图片 45" descr="http://www.tairan.com/usr/uploads/2014/04/uv_mapping_blender-300x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tairan.com/usr/uploads/2014/04/uv_mapping_blender-300x2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595" cy="2113280"/>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其余的就很清楚了。创建一个缓冲器、绑定、填充、配置，与往常一样绘制顶点缓冲器对象。要注意把</w:t>
      </w:r>
      <w:r>
        <w:rPr>
          <w:rFonts w:ascii="Georgia" w:hAnsi="Georgia"/>
          <w:color w:val="666666"/>
          <w:sz w:val="21"/>
          <w:szCs w:val="21"/>
        </w:rPr>
        <w:t>glVertexAttribPointer</w:t>
      </w:r>
      <w:r>
        <w:rPr>
          <w:rFonts w:ascii="Georgia" w:hAnsi="Georgia"/>
          <w:color w:val="666666"/>
          <w:sz w:val="21"/>
          <w:szCs w:val="21"/>
        </w:rPr>
        <w:t>的第二个参数（大小）</w:t>
      </w:r>
      <w:r>
        <w:rPr>
          <w:rFonts w:ascii="Georgia" w:hAnsi="Georgia"/>
          <w:color w:val="666666"/>
          <w:sz w:val="21"/>
          <w:szCs w:val="21"/>
        </w:rPr>
        <w:t>3</w:t>
      </w:r>
      <w:r>
        <w:rPr>
          <w:rFonts w:ascii="Georgia" w:hAnsi="Georgia"/>
          <w:color w:val="666666"/>
          <w:sz w:val="21"/>
          <w:szCs w:val="21"/>
        </w:rPr>
        <w:t>改成</w:t>
      </w:r>
      <w:r>
        <w:rPr>
          <w:rFonts w:ascii="Georgia" w:hAnsi="Georgia"/>
          <w:color w:val="666666"/>
          <w:sz w:val="21"/>
          <w:szCs w:val="21"/>
        </w:rPr>
        <w:t>2</w:t>
      </w:r>
      <w:r>
        <w:rPr>
          <w:rFonts w:ascii="Georgia" w:hAnsi="Georgia"/>
          <w:color w:val="666666"/>
          <w:sz w:val="21"/>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结果如下：</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5081270" cy="5305425"/>
            <wp:effectExtent l="0" t="0" r="5080" b="9525"/>
            <wp:docPr id="44" name="图片 44" descr="http://www.tairan.com/usr/uploads/2014/04/near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airan.com/usr/uploads/2014/04/nearfilter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1270" cy="5305425"/>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放大后：</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3312795" cy="3243580"/>
            <wp:effectExtent l="0" t="0" r="1905" b="0"/>
            <wp:docPr id="43" name="图片 43" descr="http://www.tairan.com/usr/uploads/2014/04/nearfiltering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airan.com/usr/uploads/2014/04/nearfiltering_zoo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2795" cy="3243580"/>
                    </a:xfrm>
                    <a:prstGeom prst="rect">
                      <a:avLst/>
                    </a:prstGeom>
                    <a:noFill/>
                    <a:ln>
                      <a:noFill/>
                    </a:ln>
                  </pic:spPr>
                </pic:pic>
              </a:graphicData>
            </a:graphic>
          </wp:inline>
        </w:drawing>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什么是滤波和</w:t>
      </w:r>
      <w:r>
        <w:rPr>
          <w:rFonts w:ascii="Georgia" w:hAnsi="Georgia"/>
          <w:color w:val="666666"/>
        </w:rPr>
        <w:t>mipmap</w:t>
      </w:r>
      <w:r>
        <w:rPr>
          <w:rFonts w:ascii="Georgia" w:hAnsi="Georgia"/>
          <w:color w:val="666666"/>
        </w:rPr>
        <w:t>？怎样使用？</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正如在上面</w:t>
      </w:r>
      <w:proofErr w:type="gramStart"/>
      <w:r>
        <w:rPr>
          <w:rFonts w:ascii="Georgia" w:hAnsi="Georgia"/>
          <w:color w:val="666666"/>
          <w:sz w:val="21"/>
          <w:szCs w:val="21"/>
        </w:rPr>
        <w:t>截</w:t>
      </w:r>
      <w:proofErr w:type="gramEnd"/>
      <w:r>
        <w:rPr>
          <w:rFonts w:ascii="Georgia" w:hAnsi="Georgia"/>
          <w:color w:val="666666"/>
          <w:sz w:val="21"/>
          <w:szCs w:val="21"/>
        </w:rPr>
        <w:t>图中看到的，纹理质量不是很好。这是因为在</w:t>
      </w:r>
      <w:r>
        <w:rPr>
          <w:rFonts w:ascii="Georgia" w:hAnsi="Georgia"/>
          <w:color w:val="666666"/>
          <w:sz w:val="21"/>
          <w:szCs w:val="21"/>
        </w:rPr>
        <w:t>loadBMP_custom</w:t>
      </w:r>
      <w:r>
        <w:rPr>
          <w:rFonts w:ascii="Georgia" w:hAnsi="Georgia"/>
          <w:color w:val="666666"/>
          <w:sz w:val="21"/>
          <w:szCs w:val="21"/>
        </w:rPr>
        <w:t>函数中，有两行这样写道：</w:t>
      </w: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GL_TEXTURE_MAG_FILTER, GL_NEAREST);</w:t>
      </w: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GL_TEXTURE_MIN_FILTER, GL_NEAREST);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这意味着在片断着色器中，</w:t>
      </w:r>
      <w:r>
        <w:rPr>
          <w:rFonts w:ascii="Georgia" w:hAnsi="Georgia"/>
          <w:color w:val="666666"/>
          <w:sz w:val="21"/>
          <w:szCs w:val="21"/>
        </w:rPr>
        <w:t>texture()</w:t>
      </w:r>
      <w:r>
        <w:rPr>
          <w:rFonts w:ascii="Georgia" w:hAnsi="Georgia"/>
          <w:color w:val="666666"/>
          <w:sz w:val="21"/>
          <w:szCs w:val="21"/>
        </w:rPr>
        <w:t>将直接提取位于</w:t>
      </w:r>
      <w:r>
        <w:rPr>
          <w:rFonts w:ascii="Georgia" w:hAnsi="Georgia"/>
          <w:color w:val="666666"/>
          <w:sz w:val="21"/>
          <w:szCs w:val="21"/>
        </w:rPr>
        <w:t>(U,V)</w:t>
      </w:r>
      <w:r>
        <w:rPr>
          <w:rFonts w:ascii="Georgia" w:hAnsi="Georgia"/>
          <w:color w:val="666666"/>
          <w:sz w:val="21"/>
          <w:szCs w:val="21"/>
        </w:rPr>
        <w:t>坐标的纹素（</w:t>
      </w:r>
      <w:r>
        <w:rPr>
          <w:rFonts w:ascii="Georgia" w:hAnsi="Georgia"/>
          <w:color w:val="666666"/>
          <w:sz w:val="21"/>
          <w:szCs w:val="21"/>
        </w:rPr>
        <w:t>texel</w:t>
      </w:r>
      <w:r>
        <w:rPr>
          <w:rFonts w:ascii="Georgia" w:hAnsi="Georgia"/>
          <w:color w:val="666666"/>
          <w:sz w:val="21"/>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192270" cy="2286000"/>
            <wp:effectExtent l="0" t="0" r="0" b="0"/>
            <wp:docPr id="42" name="图片 42" descr="http://www.tairan.com/usr/uploads/2014/04/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airan.com/usr/uploads/2014/04/neares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2270" cy="2286000"/>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有几种方法可以改善这一状况。</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线性滤波（</w:t>
      </w:r>
      <w:r>
        <w:rPr>
          <w:rFonts w:ascii="Georgia" w:hAnsi="Georgia"/>
          <w:color w:val="666666"/>
          <w:sz w:val="21"/>
          <w:szCs w:val="21"/>
        </w:rPr>
        <w:t>Linear filtering</w:t>
      </w:r>
      <w:r>
        <w:rPr>
          <w:rFonts w:ascii="Georgia" w:hAnsi="Georgia"/>
          <w:color w:val="666666"/>
          <w:sz w:val="21"/>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若采用线性滤波。</w:t>
      </w:r>
      <w:r>
        <w:rPr>
          <w:rFonts w:ascii="Georgia" w:hAnsi="Georgia"/>
          <w:color w:val="666666"/>
          <w:sz w:val="21"/>
          <w:szCs w:val="21"/>
        </w:rPr>
        <w:t>texture()</w:t>
      </w:r>
      <w:r>
        <w:rPr>
          <w:rFonts w:ascii="Georgia" w:hAnsi="Georgia"/>
          <w:color w:val="666666"/>
          <w:sz w:val="21"/>
          <w:szCs w:val="21"/>
        </w:rPr>
        <w:t>会查看周围的纹素，然后根据</w:t>
      </w:r>
      <w:r>
        <w:rPr>
          <w:rFonts w:ascii="Georgia" w:hAnsi="Georgia"/>
          <w:color w:val="666666"/>
          <w:sz w:val="21"/>
          <w:szCs w:val="21"/>
        </w:rPr>
        <w:t>UV</w:t>
      </w:r>
      <w:r>
        <w:rPr>
          <w:rFonts w:ascii="Georgia" w:hAnsi="Georgia"/>
          <w:color w:val="666666"/>
          <w:sz w:val="21"/>
          <w:szCs w:val="21"/>
        </w:rPr>
        <w:t>坐标距离各纹</w:t>
      </w:r>
      <w:proofErr w:type="gramStart"/>
      <w:r>
        <w:rPr>
          <w:rFonts w:ascii="Georgia" w:hAnsi="Georgia"/>
          <w:color w:val="666666"/>
          <w:sz w:val="21"/>
          <w:szCs w:val="21"/>
        </w:rPr>
        <w:t>素中心</w:t>
      </w:r>
      <w:proofErr w:type="gramEnd"/>
      <w:r>
        <w:rPr>
          <w:rFonts w:ascii="Georgia" w:hAnsi="Georgia"/>
          <w:color w:val="666666"/>
          <w:sz w:val="21"/>
          <w:szCs w:val="21"/>
        </w:rPr>
        <w:t>的距离来混合颜色。这就避免了前面看到的锯齿状边缘。</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192270" cy="2286000"/>
            <wp:effectExtent l="0" t="0" r="0" b="0"/>
            <wp:docPr id="41" name="图片 41" descr="http://www.tairan.com/usr/uploads/2014/04/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tairan.com/usr/uploads/2014/04/linear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2270" cy="2286000"/>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线性滤波可以显著改善纹理质量，应用的也很多。但若想获得更高质量的纹理，可以采用各向异性滤波，不过速度上有些慢。</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各向异性滤波（</w:t>
      </w:r>
      <w:r>
        <w:rPr>
          <w:rFonts w:ascii="Georgia" w:hAnsi="Georgia"/>
          <w:color w:val="666666"/>
          <w:sz w:val="21"/>
          <w:szCs w:val="21"/>
        </w:rPr>
        <w:t>Anisotropic filtering</w:t>
      </w:r>
      <w:r>
        <w:rPr>
          <w:rFonts w:ascii="Georgia" w:hAnsi="Georgia"/>
          <w:color w:val="666666"/>
          <w:sz w:val="21"/>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这种方法逼近了真正片断中的纹素区块。例如下图中稍稍旋转了的纹理，各向异性滤波将沿蓝色矩形框的主方向，作一定数量的采样（即所谓的</w:t>
      </w:r>
      <w:r>
        <w:rPr>
          <w:rFonts w:ascii="Georgia" w:hAnsi="Georgia"/>
          <w:color w:val="666666"/>
          <w:sz w:val="21"/>
          <w:szCs w:val="21"/>
        </w:rPr>
        <w:t>“</w:t>
      </w:r>
      <w:r>
        <w:rPr>
          <w:rFonts w:ascii="Georgia" w:hAnsi="Georgia"/>
          <w:color w:val="666666"/>
          <w:sz w:val="21"/>
          <w:szCs w:val="21"/>
        </w:rPr>
        <w:t>各向异性层级</w:t>
      </w:r>
      <w:r>
        <w:rPr>
          <w:rFonts w:ascii="Georgia" w:hAnsi="Georgia"/>
          <w:color w:val="666666"/>
          <w:sz w:val="21"/>
          <w:szCs w:val="21"/>
        </w:rPr>
        <w:t>”</w:t>
      </w:r>
      <w:r>
        <w:rPr>
          <w:rFonts w:ascii="Georgia" w:hAnsi="Georgia"/>
          <w:color w:val="666666"/>
          <w:sz w:val="21"/>
          <w:szCs w:val="21"/>
        </w:rPr>
        <w:t>），计算出其内的颜色。</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192270" cy="2286000"/>
            <wp:effectExtent l="0" t="0" r="0" b="0"/>
            <wp:docPr id="40" name="图片 40" descr="http://www.tairan.com/usr/uploads/2014/04/an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tairan.com/usr/uploads/2014/04/anis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2270" cy="2286000"/>
                    </a:xfrm>
                    <a:prstGeom prst="rect">
                      <a:avLst/>
                    </a:prstGeom>
                    <a:noFill/>
                    <a:ln>
                      <a:noFill/>
                    </a:ln>
                  </pic:spPr>
                </pic:pic>
              </a:graphicData>
            </a:graphic>
          </wp:inline>
        </w:drawing>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Mipmaps</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线性滤波和各向异性滤波都存在一个共同的问题。那就是如果从远处观察纹理，只对</w:t>
      </w:r>
      <w:r>
        <w:rPr>
          <w:rFonts w:ascii="Georgia" w:hAnsi="Georgia"/>
          <w:color w:val="666666"/>
          <w:sz w:val="21"/>
          <w:szCs w:val="21"/>
        </w:rPr>
        <w:t>4</w:t>
      </w:r>
      <w:r>
        <w:rPr>
          <w:rFonts w:ascii="Georgia" w:hAnsi="Georgia"/>
          <w:color w:val="666666"/>
          <w:sz w:val="21"/>
          <w:szCs w:val="21"/>
        </w:rPr>
        <w:t>个纹素作混合显得不够。实际上，如果</w:t>
      </w:r>
      <w:r>
        <w:rPr>
          <w:rFonts w:ascii="Georgia" w:hAnsi="Georgia"/>
          <w:color w:val="666666"/>
          <w:sz w:val="21"/>
          <w:szCs w:val="21"/>
        </w:rPr>
        <w:t>3D</w:t>
      </w:r>
      <w:r>
        <w:rPr>
          <w:rFonts w:ascii="Georgia" w:hAnsi="Georgia"/>
          <w:color w:val="666666"/>
          <w:sz w:val="21"/>
          <w:szCs w:val="21"/>
        </w:rPr>
        <w:t>模型位于很远的地方，屏幕上只看得见一个片断（像素），</w:t>
      </w:r>
      <w:proofErr w:type="gramStart"/>
      <w:r>
        <w:rPr>
          <w:rFonts w:ascii="Georgia" w:hAnsi="Georgia"/>
          <w:color w:val="666666"/>
          <w:sz w:val="21"/>
          <w:szCs w:val="21"/>
        </w:rPr>
        <w:t>那计算</w:t>
      </w:r>
      <w:proofErr w:type="gramEnd"/>
      <w:r>
        <w:rPr>
          <w:rFonts w:ascii="Georgia" w:hAnsi="Georgia"/>
          <w:color w:val="666666"/>
          <w:sz w:val="21"/>
          <w:szCs w:val="21"/>
        </w:rPr>
        <w:t>平均值得出最终颜色值时，图像所有的纹素都应该考虑在内。很显然，这样做没有考虑性能问题。相反，人们引入了</w:t>
      </w:r>
      <w:r>
        <w:rPr>
          <w:rFonts w:ascii="Georgia" w:hAnsi="Georgia"/>
          <w:color w:val="666666"/>
          <w:sz w:val="21"/>
          <w:szCs w:val="21"/>
        </w:rPr>
        <w:t>mipmap</w:t>
      </w:r>
      <w:r>
        <w:rPr>
          <w:rFonts w:ascii="Georgia" w:hAnsi="Georgia"/>
          <w:color w:val="666666"/>
          <w:sz w:val="21"/>
          <w:szCs w:val="21"/>
        </w:rPr>
        <w:t>这一概念：</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3657600" cy="2441575"/>
            <wp:effectExtent l="0" t="0" r="0" b="0"/>
            <wp:docPr id="39" name="图片 39" descr="http://www.tairan.com/usr/uploads/2014/04/MipMap_Example_ST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tairan.com/usr/uploads/2014/04/MipMap_Example_STS1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2441575"/>
                    </a:xfrm>
                    <a:prstGeom prst="rect">
                      <a:avLst/>
                    </a:prstGeom>
                    <a:noFill/>
                    <a:ln>
                      <a:noFill/>
                    </a:ln>
                  </pic:spPr>
                </pic:pic>
              </a:graphicData>
            </a:graphic>
          </wp:inline>
        </w:drawing>
      </w:r>
    </w:p>
    <w:p w:rsidR="00A135E5" w:rsidRDefault="00A135E5" w:rsidP="00A135E5">
      <w:pPr>
        <w:widowControl/>
        <w:numPr>
          <w:ilvl w:val="0"/>
          <w:numId w:val="1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一开始，把图像缩小到原来的</w:t>
      </w:r>
      <w:r>
        <w:rPr>
          <w:rFonts w:ascii="Georgia" w:hAnsi="Georgia"/>
          <w:color w:val="666666"/>
          <w:szCs w:val="21"/>
        </w:rPr>
        <w:t>1/2</w:t>
      </w:r>
      <w:r>
        <w:rPr>
          <w:rFonts w:ascii="Georgia" w:hAnsi="Georgia"/>
          <w:color w:val="666666"/>
          <w:szCs w:val="21"/>
        </w:rPr>
        <w:t>，接着一次做下去，直到图像只有</w:t>
      </w:r>
      <w:r>
        <w:rPr>
          <w:rFonts w:ascii="Georgia" w:hAnsi="Georgia"/>
          <w:color w:val="666666"/>
          <w:szCs w:val="21"/>
        </w:rPr>
        <w:t>1×1</w:t>
      </w:r>
      <w:r>
        <w:rPr>
          <w:rFonts w:ascii="Georgia" w:hAnsi="Georgia"/>
          <w:color w:val="666666"/>
          <w:szCs w:val="21"/>
        </w:rPr>
        <w:t>大小（应该是图像所有纹素的平均值）</w:t>
      </w:r>
    </w:p>
    <w:p w:rsidR="00A135E5" w:rsidRDefault="00A135E5" w:rsidP="00A135E5">
      <w:pPr>
        <w:widowControl/>
        <w:numPr>
          <w:ilvl w:val="0"/>
          <w:numId w:val="1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绘制模型时，根据纹</w:t>
      </w:r>
      <w:proofErr w:type="gramStart"/>
      <w:r>
        <w:rPr>
          <w:rFonts w:ascii="Georgia" w:hAnsi="Georgia"/>
          <w:color w:val="666666"/>
          <w:szCs w:val="21"/>
        </w:rPr>
        <w:t>素大小</w:t>
      </w:r>
      <w:proofErr w:type="gramEnd"/>
      <w:r>
        <w:rPr>
          <w:rFonts w:ascii="Georgia" w:hAnsi="Georgia"/>
          <w:color w:val="666666"/>
          <w:szCs w:val="21"/>
        </w:rPr>
        <w:t>选择合适的</w:t>
      </w:r>
      <w:r>
        <w:rPr>
          <w:rFonts w:ascii="Georgia" w:hAnsi="Georgia"/>
          <w:color w:val="666666"/>
          <w:szCs w:val="21"/>
        </w:rPr>
        <w:t>mipmap</w:t>
      </w:r>
      <w:r>
        <w:rPr>
          <w:rFonts w:ascii="Georgia" w:hAnsi="Georgia"/>
          <w:color w:val="666666"/>
          <w:szCs w:val="21"/>
        </w:rPr>
        <w:t>。</w:t>
      </w:r>
    </w:p>
    <w:p w:rsidR="00A135E5" w:rsidRDefault="00A135E5" w:rsidP="00A135E5">
      <w:pPr>
        <w:widowControl/>
        <w:numPr>
          <w:ilvl w:val="0"/>
          <w:numId w:val="1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可以选用</w:t>
      </w:r>
      <w:r>
        <w:rPr>
          <w:rFonts w:ascii="Georgia" w:hAnsi="Georgia"/>
          <w:color w:val="666666"/>
          <w:szCs w:val="21"/>
        </w:rPr>
        <w:t>nearest</w:t>
      </w:r>
      <w:r>
        <w:rPr>
          <w:rFonts w:ascii="Georgia" w:hAnsi="Georgia"/>
          <w:color w:val="666666"/>
          <w:szCs w:val="21"/>
        </w:rPr>
        <w:t>、</w:t>
      </w:r>
      <w:r>
        <w:rPr>
          <w:rFonts w:ascii="Georgia" w:hAnsi="Georgia"/>
          <w:color w:val="666666"/>
          <w:szCs w:val="21"/>
        </w:rPr>
        <w:t>linear</w:t>
      </w:r>
      <w:r>
        <w:rPr>
          <w:rFonts w:ascii="Georgia" w:hAnsi="Georgia"/>
          <w:color w:val="666666"/>
          <w:szCs w:val="21"/>
        </w:rPr>
        <w:t>、</w:t>
      </w:r>
      <w:r>
        <w:rPr>
          <w:rFonts w:ascii="Georgia" w:hAnsi="Georgia"/>
          <w:color w:val="666666"/>
          <w:szCs w:val="21"/>
        </w:rPr>
        <w:t>anisotropic</w:t>
      </w:r>
      <w:r>
        <w:rPr>
          <w:rFonts w:ascii="Georgia" w:hAnsi="Georgia"/>
          <w:color w:val="666666"/>
          <w:szCs w:val="21"/>
        </w:rPr>
        <w:t>等任意一种滤波方式来对</w:t>
      </w:r>
      <w:r>
        <w:rPr>
          <w:rFonts w:ascii="Georgia" w:hAnsi="Georgia"/>
          <w:color w:val="666666"/>
          <w:szCs w:val="21"/>
        </w:rPr>
        <w:t>mipmap</w:t>
      </w:r>
      <w:r>
        <w:rPr>
          <w:rFonts w:ascii="Georgia" w:hAnsi="Georgia"/>
          <w:color w:val="666666"/>
          <w:szCs w:val="21"/>
        </w:rPr>
        <w:t>采样。</w:t>
      </w:r>
    </w:p>
    <w:p w:rsidR="00A135E5" w:rsidRDefault="00A135E5" w:rsidP="00A135E5">
      <w:pPr>
        <w:widowControl/>
        <w:numPr>
          <w:ilvl w:val="0"/>
          <w:numId w:val="1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要想效果更好，可以对两个</w:t>
      </w:r>
      <w:r>
        <w:rPr>
          <w:rFonts w:ascii="Georgia" w:hAnsi="Georgia"/>
          <w:color w:val="666666"/>
          <w:szCs w:val="21"/>
        </w:rPr>
        <w:t>mipmap</w:t>
      </w:r>
      <w:r>
        <w:rPr>
          <w:rFonts w:ascii="Georgia" w:hAnsi="Georgia"/>
          <w:color w:val="666666"/>
          <w:szCs w:val="21"/>
        </w:rPr>
        <w:t>采样然后混合，得出结果。</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好在这个比较简单，</w:t>
      </w:r>
      <w:r>
        <w:rPr>
          <w:rFonts w:ascii="Georgia" w:hAnsi="Georgia"/>
          <w:color w:val="666666"/>
          <w:sz w:val="21"/>
          <w:szCs w:val="21"/>
        </w:rPr>
        <w:t>OpenGL</w:t>
      </w:r>
      <w:r>
        <w:rPr>
          <w:rFonts w:ascii="Georgia" w:hAnsi="Georgia"/>
          <w:color w:val="666666"/>
          <w:sz w:val="21"/>
          <w:szCs w:val="21"/>
        </w:rPr>
        <w:t>都帮我们做好了，只需一个简单的调用：</w:t>
      </w:r>
    </w:p>
    <w:p w:rsidR="00A135E5" w:rsidRDefault="00A135E5" w:rsidP="00A135E5">
      <w:pPr>
        <w:pStyle w:val="HTML"/>
        <w:shd w:val="clear" w:color="auto" w:fill="23241F"/>
        <w:spacing w:before="240" w:after="240"/>
        <w:rPr>
          <w:color w:val="FFFFF1"/>
        </w:rPr>
      </w:pPr>
      <w:r>
        <w:rPr>
          <w:color w:val="FFFFF1"/>
        </w:rPr>
        <w:t>// When MAGnifying the image (no bigger mipmap available), use LINEAR filtering</w:t>
      </w: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GL_TEXTURE_MAG_FILTER, GL_LINEAR);</w:t>
      </w:r>
    </w:p>
    <w:p w:rsidR="00A135E5" w:rsidRDefault="00A135E5" w:rsidP="00A135E5">
      <w:pPr>
        <w:pStyle w:val="HTML"/>
        <w:shd w:val="clear" w:color="auto" w:fill="23241F"/>
        <w:spacing w:before="240" w:after="240"/>
        <w:rPr>
          <w:color w:val="FFFFF1"/>
        </w:rPr>
      </w:pPr>
      <w:r>
        <w:rPr>
          <w:color w:val="FFFFF1"/>
        </w:rPr>
        <w:t>// When MINifying the image, use a LINEAR blend of two mipmaps, each filtered LINEARLY too</w:t>
      </w:r>
    </w:p>
    <w:p w:rsidR="00A135E5" w:rsidRDefault="00A135E5" w:rsidP="00A135E5">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GL_TEXTURE_MIN_FILTER, GL_LINEAR_MIPMAP_LINEAR);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Generate</w:t>
      </w:r>
      <w:proofErr w:type="gramEnd"/>
      <w:r>
        <w:rPr>
          <w:color w:val="FFFFF1"/>
        </w:rPr>
        <w:t xml:space="preserve"> mipmaps, by the way.</w:t>
      </w:r>
    </w:p>
    <w:p w:rsidR="00A135E5" w:rsidRDefault="00A135E5" w:rsidP="00A135E5">
      <w:pPr>
        <w:pStyle w:val="HTML"/>
        <w:shd w:val="clear" w:color="auto" w:fill="23241F"/>
        <w:spacing w:before="240" w:after="240"/>
        <w:rPr>
          <w:color w:val="FFFFF1"/>
        </w:rPr>
      </w:pPr>
      <w:proofErr w:type="gramStart"/>
      <w:r>
        <w:rPr>
          <w:color w:val="FFFFF1"/>
        </w:rPr>
        <w:t>glGenerateMipmap(</w:t>
      </w:r>
      <w:proofErr w:type="gramEnd"/>
      <w:r>
        <w:rPr>
          <w:color w:val="FFFFF1"/>
        </w:rPr>
        <w:t>GL_TEXTURE_2D);</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怎样利用</w:t>
      </w:r>
      <w:r>
        <w:rPr>
          <w:rFonts w:ascii="Georgia" w:hAnsi="Georgia"/>
          <w:color w:val="666666"/>
        </w:rPr>
        <w:t>GLFW</w:t>
      </w:r>
      <w:r>
        <w:rPr>
          <w:rFonts w:ascii="Georgia" w:hAnsi="Georgia"/>
          <w:color w:val="666666"/>
        </w:rPr>
        <w:t>加载纹理？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我们的</w:t>
      </w:r>
      <w:r>
        <w:rPr>
          <w:rFonts w:ascii="Georgia" w:hAnsi="Georgia"/>
          <w:color w:val="666666"/>
          <w:sz w:val="21"/>
          <w:szCs w:val="21"/>
        </w:rPr>
        <w:t>loadBMP_custom</w:t>
      </w:r>
      <w:r>
        <w:rPr>
          <w:rFonts w:ascii="Georgia" w:hAnsi="Georgia"/>
          <w:color w:val="666666"/>
          <w:sz w:val="21"/>
          <w:szCs w:val="21"/>
        </w:rPr>
        <w:t>函数很棒，因为这是我们自己写的！不过用专门的库更好。</w:t>
      </w:r>
      <w:r>
        <w:rPr>
          <w:rFonts w:ascii="Georgia" w:hAnsi="Georgia"/>
          <w:color w:val="666666"/>
          <w:sz w:val="21"/>
          <w:szCs w:val="21"/>
        </w:rPr>
        <w:t>GLFW</w:t>
      </w:r>
      <w:r>
        <w:rPr>
          <w:rFonts w:ascii="Georgia" w:hAnsi="Georgia"/>
          <w:color w:val="666666"/>
          <w:sz w:val="21"/>
          <w:szCs w:val="21"/>
        </w:rPr>
        <w:t>就可以加载纹理（仅限</w:t>
      </w:r>
      <w:r>
        <w:rPr>
          <w:rFonts w:ascii="Georgia" w:hAnsi="Georgia"/>
          <w:color w:val="666666"/>
          <w:sz w:val="21"/>
          <w:szCs w:val="21"/>
        </w:rPr>
        <w:t>TGA</w:t>
      </w:r>
      <w:r>
        <w:rPr>
          <w:rFonts w:ascii="Georgia" w:hAnsi="Georgia"/>
          <w:color w:val="666666"/>
          <w:sz w:val="21"/>
          <w:szCs w:val="21"/>
        </w:rPr>
        <w:t>文件）：</w:t>
      </w:r>
    </w:p>
    <w:p w:rsidR="00A135E5" w:rsidRDefault="00A135E5" w:rsidP="00A135E5">
      <w:pPr>
        <w:pStyle w:val="HTML"/>
        <w:shd w:val="clear" w:color="auto" w:fill="23241F"/>
        <w:spacing w:before="240" w:after="240"/>
        <w:rPr>
          <w:color w:val="FFFFF1"/>
        </w:rPr>
      </w:pPr>
      <w:r>
        <w:rPr>
          <w:color w:val="FFFFF1"/>
        </w:rPr>
        <w:t>GLuint loadTGA_</w:t>
      </w:r>
      <w:proofErr w:type="gramStart"/>
      <w:r>
        <w:rPr>
          <w:color w:val="FFFFF1"/>
        </w:rPr>
        <w:t>glfw(</w:t>
      </w:r>
      <w:proofErr w:type="gramEnd"/>
      <w:r>
        <w:rPr>
          <w:color w:val="FFFFF1"/>
        </w:rPr>
        <w:t>const char * imagepath){</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lastRenderedPageBreak/>
        <w:t xml:space="preserve">    // </w:t>
      </w:r>
      <w:proofErr w:type="gramStart"/>
      <w:r>
        <w:rPr>
          <w:color w:val="FFFFF1"/>
        </w:rPr>
        <w:t>Create</w:t>
      </w:r>
      <w:proofErr w:type="gramEnd"/>
      <w:r>
        <w:rPr>
          <w:color w:val="FFFFF1"/>
        </w:rPr>
        <w:t xml:space="preserve"> one OpenGL texture</w:t>
      </w:r>
    </w:p>
    <w:p w:rsidR="00A135E5" w:rsidRDefault="00A135E5" w:rsidP="00A135E5">
      <w:pPr>
        <w:pStyle w:val="HTML"/>
        <w:shd w:val="clear" w:color="auto" w:fill="23241F"/>
        <w:spacing w:before="240" w:after="240"/>
        <w:rPr>
          <w:color w:val="FFFFF1"/>
        </w:rPr>
      </w:pPr>
      <w:r>
        <w:rPr>
          <w:color w:val="FFFFF1"/>
        </w:rPr>
        <w:t xml:space="preserve">    GLuint textureID;</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glGenTextures(</w:t>
      </w:r>
      <w:proofErr w:type="gramEnd"/>
      <w:r>
        <w:rPr>
          <w:color w:val="FFFFF1"/>
        </w:rPr>
        <w:t>1, &amp;textureID);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"Bind" the newly created </w:t>
      </w:r>
      <w:proofErr w:type="gramStart"/>
      <w:r>
        <w:rPr>
          <w:color w:val="FFFFF1"/>
        </w:rPr>
        <w:t>texture :</w:t>
      </w:r>
      <w:proofErr w:type="gramEnd"/>
      <w:r>
        <w:rPr>
          <w:color w:val="FFFFF1"/>
        </w:rPr>
        <w:t xml:space="preserve"> all future texture functions will modify this texture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glBindTexture(</w:t>
      </w:r>
      <w:proofErr w:type="gramEnd"/>
      <w:r>
        <w:rPr>
          <w:color w:val="FFFFF1"/>
        </w:rPr>
        <w:t>GL_TEXTURE_2D, textureID);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Read the file, call glTexImage2D with the right parameters</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glfwLoadTexture2D(</w:t>
      </w:r>
      <w:proofErr w:type="gramEnd"/>
      <w:r>
        <w:rPr>
          <w:color w:val="FFFFF1"/>
        </w:rPr>
        <w:t>imagepath, 0);</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Nice trilinear filtering.</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GL_TEXTURE_WRAP_S, GL_REPEAT);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GL_TEXTURE_WRAP_T, GL_REPEAT);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GL_TEXTURE_MAG_FILTER, GL_LINEAR);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GL_TEXTURE_MIN_FILTER, GL_LINEAR_MIPMAP_LINEAR);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glGenerateMipmap(</w:t>
      </w:r>
      <w:proofErr w:type="gramEnd"/>
      <w:r>
        <w:rPr>
          <w:color w:val="FFFFF1"/>
        </w:rPr>
        <w:t>GL_TEXTURE_2D);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Return the ID of the texture we just created</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textureID;</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压缩纹理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学到这儿，你可能会想怎样加载</w:t>
      </w:r>
      <w:r>
        <w:rPr>
          <w:rFonts w:ascii="Georgia" w:hAnsi="Georgia"/>
          <w:color w:val="666666"/>
          <w:sz w:val="21"/>
          <w:szCs w:val="21"/>
        </w:rPr>
        <w:t>JPEG</w:t>
      </w:r>
      <w:r>
        <w:rPr>
          <w:rFonts w:ascii="Georgia" w:hAnsi="Georgia"/>
          <w:color w:val="666666"/>
          <w:sz w:val="21"/>
          <w:szCs w:val="21"/>
        </w:rPr>
        <w:t>文件而不是</w:t>
      </w:r>
      <w:r>
        <w:rPr>
          <w:rFonts w:ascii="Georgia" w:hAnsi="Georgia"/>
          <w:color w:val="666666"/>
          <w:sz w:val="21"/>
          <w:szCs w:val="21"/>
        </w:rPr>
        <w:t>TGA</w:t>
      </w:r>
      <w:r>
        <w:rPr>
          <w:rFonts w:ascii="Georgia" w:hAnsi="Georgia"/>
          <w:color w:val="666666"/>
          <w:sz w:val="21"/>
          <w:szCs w:val="21"/>
        </w:rPr>
        <w:t>文件呢？</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简单的说：别这么干。还有更好的选择。</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创建压缩纹理</w:t>
      </w:r>
    </w:p>
    <w:p w:rsidR="00A135E5" w:rsidRDefault="00A135E5" w:rsidP="00A135E5">
      <w:pPr>
        <w:widowControl/>
        <w:numPr>
          <w:ilvl w:val="0"/>
          <w:numId w:val="1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下载</w:t>
      </w:r>
      <w:hyperlink r:id="rId87" w:history="1">
        <w:r>
          <w:rPr>
            <w:rStyle w:val="a3"/>
            <w:rFonts w:ascii="Georgia" w:hAnsi="Georgia"/>
            <w:color w:val="499EF3"/>
            <w:szCs w:val="21"/>
          </w:rPr>
          <w:t>The Compressonator</w:t>
        </w:r>
      </w:hyperlink>
      <w:r>
        <w:rPr>
          <w:rFonts w:ascii="Georgia" w:hAnsi="Georgia"/>
          <w:color w:val="666666"/>
          <w:szCs w:val="21"/>
        </w:rPr>
        <w:t>,</w:t>
      </w:r>
      <w:r>
        <w:rPr>
          <w:rFonts w:ascii="Georgia" w:hAnsi="Georgia"/>
          <w:color w:val="666666"/>
          <w:szCs w:val="21"/>
        </w:rPr>
        <w:t>一款</w:t>
      </w:r>
      <w:r>
        <w:rPr>
          <w:rFonts w:ascii="Georgia" w:hAnsi="Georgia"/>
          <w:color w:val="666666"/>
          <w:szCs w:val="21"/>
        </w:rPr>
        <w:t>ATI</w:t>
      </w:r>
      <w:r>
        <w:rPr>
          <w:rFonts w:ascii="Georgia" w:hAnsi="Georgia"/>
          <w:color w:val="666666"/>
          <w:szCs w:val="21"/>
        </w:rPr>
        <w:t>工具</w:t>
      </w:r>
    </w:p>
    <w:p w:rsidR="00A135E5" w:rsidRDefault="00A135E5" w:rsidP="00A135E5">
      <w:pPr>
        <w:widowControl/>
        <w:numPr>
          <w:ilvl w:val="0"/>
          <w:numId w:val="1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用它加载一个二次</w:t>
      </w:r>
      <w:proofErr w:type="gramStart"/>
      <w:r>
        <w:rPr>
          <w:rFonts w:ascii="Georgia" w:hAnsi="Georgia"/>
          <w:color w:val="666666"/>
          <w:szCs w:val="21"/>
        </w:rPr>
        <w:t>幂</w:t>
      </w:r>
      <w:proofErr w:type="gramEnd"/>
      <w:r>
        <w:rPr>
          <w:rFonts w:ascii="Georgia" w:hAnsi="Georgia"/>
          <w:color w:val="666666"/>
          <w:szCs w:val="21"/>
        </w:rPr>
        <w:t>纹理</w:t>
      </w:r>
    </w:p>
    <w:p w:rsidR="00A135E5" w:rsidRDefault="00A135E5" w:rsidP="00A135E5">
      <w:pPr>
        <w:widowControl/>
        <w:numPr>
          <w:ilvl w:val="0"/>
          <w:numId w:val="1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将其压缩成</w:t>
      </w:r>
      <w:r>
        <w:rPr>
          <w:rFonts w:ascii="Georgia" w:hAnsi="Georgia"/>
          <w:color w:val="666666"/>
          <w:szCs w:val="21"/>
        </w:rPr>
        <w:t>DXT1</w:t>
      </w:r>
      <w:r>
        <w:rPr>
          <w:rFonts w:ascii="Georgia" w:hAnsi="Georgia"/>
          <w:color w:val="666666"/>
          <w:szCs w:val="21"/>
        </w:rPr>
        <w:t>、</w:t>
      </w:r>
      <w:r>
        <w:rPr>
          <w:rFonts w:ascii="Georgia" w:hAnsi="Georgia"/>
          <w:color w:val="666666"/>
          <w:szCs w:val="21"/>
        </w:rPr>
        <w:t>DXT3</w:t>
      </w:r>
      <w:r>
        <w:rPr>
          <w:rFonts w:ascii="Georgia" w:hAnsi="Georgia"/>
          <w:color w:val="666666"/>
          <w:szCs w:val="21"/>
        </w:rPr>
        <w:t>或</w:t>
      </w:r>
      <w:r>
        <w:rPr>
          <w:rFonts w:ascii="Georgia" w:hAnsi="Georgia"/>
          <w:color w:val="666666"/>
          <w:szCs w:val="21"/>
        </w:rPr>
        <w:t>DXT5</w:t>
      </w:r>
      <w:r>
        <w:rPr>
          <w:rFonts w:ascii="Georgia" w:hAnsi="Georgia"/>
          <w:color w:val="666666"/>
          <w:szCs w:val="21"/>
        </w:rPr>
        <w:t>格式（这些格式之间的差别请参考</w:t>
      </w:r>
      <w:hyperlink r:id="rId88" w:history="1">
        <w:r>
          <w:rPr>
            <w:rStyle w:val="a3"/>
            <w:rFonts w:ascii="Georgia" w:hAnsi="Georgia"/>
            <w:color w:val="499EF3"/>
            <w:szCs w:val="21"/>
          </w:rPr>
          <w:t>Wikipedia</w:t>
        </w:r>
      </w:hyperlink>
      <w:r>
        <w:rPr>
          <w:rFonts w:ascii="Georgia" w:hAnsi="Georgia"/>
          <w:color w:val="666666"/>
          <w:szCs w:val="2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7677785" cy="6556375"/>
            <wp:effectExtent l="0" t="0" r="0" b="0"/>
            <wp:docPr id="38" name="图片 38" descr="http://www.tairan.com/usr/uploads/2014/04/TheCompresson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tairan.com/usr/uploads/2014/04/TheCompresson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77785" cy="6556375"/>
                    </a:xfrm>
                    <a:prstGeom prst="rect">
                      <a:avLst/>
                    </a:prstGeom>
                    <a:noFill/>
                    <a:ln>
                      <a:noFill/>
                    </a:ln>
                  </pic:spPr>
                </pic:pic>
              </a:graphicData>
            </a:graphic>
          </wp:inline>
        </w:drawing>
      </w:r>
    </w:p>
    <w:p w:rsidR="00A135E5" w:rsidRDefault="00A135E5" w:rsidP="00A135E5">
      <w:pPr>
        <w:widowControl/>
        <w:numPr>
          <w:ilvl w:val="0"/>
          <w:numId w:val="1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生成</w:t>
      </w:r>
      <w:r>
        <w:rPr>
          <w:rFonts w:ascii="Georgia" w:hAnsi="Georgia"/>
          <w:color w:val="666666"/>
          <w:szCs w:val="21"/>
        </w:rPr>
        <w:t>mipmap</w:t>
      </w:r>
      <w:r>
        <w:rPr>
          <w:rFonts w:ascii="Georgia" w:hAnsi="Georgia"/>
          <w:color w:val="666666"/>
          <w:szCs w:val="21"/>
        </w:rPr>
        <w:t>，这样就不用在运行时生成</w:t>
      </w:r>
      <w:r>
        <w:rPr>
          <w:rFonts w:ascii="Georgia" w:hAnsi="Georgia"/>
          <w:color w:val="666666"/>
          <w:szCs w:val="21"/>
        </w:rPr>
        <w:t>mipmap</w:t>
      </w:r>
      <w:r>
        <w:rPr>
          <w:rFonts w:ascii="Georgia" w:hAnsi="Georgia"/>
          <w:color w:val="666666"/>
          <w:szCs w:val="21"/>
        </w:rPr>
        <w:t>了。</w:t>
      </w:r>
    </w:p>
    <w:p w:rsidR="00A135E5" w:rsidRDefault="00A135E5" w:rsidP="00A135E5">
      <w:pPr>
        <w:widowControl/>
        <w:numPr>
          <w:ilvl w:val="0"/>
          <w:numId w:val="1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导出为</w:t>
      </w:r>
      <w:r>
        <w:rPr>
          <w:rFonts w:ascii="Georgia" w:hAnsi="Georgia"/>
          <w:color w:val="666666"/>
          <w:szCs w:val="21"/>
        </w:rPr>
        <w:t>.DDS</w:t>
      </w:r>
      <w:r>
        <w:rPr>
          <w:rFonts w:ascii="Georgia" w:hAnsi="Georgia"/>
          <w:color w:val="666666"/>
          <w:szCs w:val="21"/>
        </w:rPr>
        <w:t>文件。</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至此，图像已压缩为可被</w:t>
      </w:r>
      <w:r>
        <w:rPr>
          <w:rFonts w:ascii="Georgia" w:hAnsi="Georgia"/>
          <w:color w:val="666666"/>
          <w:sz w:val="21"/>
          <w:szCs w:val="21"/>
        </w:rPr>
        <w:t>GPU</w:t>
      </w:r>
      <w:r>
        <w:rPr>
          <w:rFonts w:ascii="Georgia" w:hAnsi="Georgia"/>
          <w:color w:val="666666"/>
          <w:sz w:val="21"/>
          <w:szCs w:val="21"/>
        </w:rPr>
        <w:t>直接使用的格式。在着色中随时调用</w:t>
      </w:r>
      <w:r>
        <w:rPr>
          <w:rFonts w:ascii="Georgia" w:hAnsi="Georgia"/>
          <w:color w:val="666666"/>
          <w:sz w:val="21"/>
          <w:szCs w:val="21"/>
        </w:rPr>
        <w:t>texture()</w:t>
      </w:r>
      <w:r>
        <w:rPr>
          <w:rFonts w:ascii="Georgia" w:hAnsi="Georgia"/>
          <w:color w:val="666666"/>
          <w:sz w:val="21"/>
          <w:szCs w:val="21"/>
        </w:rPr>
        <w:t>均可以实时解压。这一过程看似很慢，但由于它节省了很多内存空间，传输的数据量就少了。传输内存数据开销很大；纹理解压缩却几乎</w:t>
      </w:r>
      <w:proofErr w:type="gramStart"/>
      <w:r>
        <w:rPr>
          <w:rFonts w:ascii="Georgia" w:hAnsi="Georgia"/>
          <w:color w:val="666666"/>
          <w:sz w:val="21"/>
          <w:szCs w:val="21"/>
        </w:rPr>
        <w:t>不</w:t>
      </w:r>
      <w:proofErr w:type="gramEnd"/>
      <w:r>
        <w:rPr>
          <w:rFonts w:ascii="Georgia" w:hAnsi="Georgia"/>
          <w:color w:val="666666"/>
          <w:sz w:val="21"/>
          <w:szCs w:val="21"/>
        </w:rPr>
        <w:t>耗时（有专门的硬件负责此事）。一般情况下，才用压缩纹理可使性能提升</w:t>
      </w:r>
      <w:r>
        <w:rPr>
          <w:rFonts w:ascii="Georgia" w:hAnsi="Georgia"/>
          <w:color w:val="666666"/>
          <w:sz w:val="21"/>
          <w:szCs w:val="21"/>
        </w:rPr>
        <w:t>20%</w:t>
      </w:r>
      <w:r>
        <w:rPr>
          <w:rFonts w:ascii="Georgia" w:hAnsi="Georgia"/>
          <w:color w:val="666666"/>
          <w:sz w:val="21"/>
          <w:szCs w:val="21"/>
        </w:rPr>
        <w:t>。</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使用压缩纹理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来看看怎样加载压缩纹理。这和加载</w:t>
      </w:r>
      <w:r>
        <w:rPr>
          <w:rFonts w:ascii="Georgia" w:hAnsi="Georgia"/>
          <w:color w:val="666666"/>
          <w:sz w:val="21"/>
          <w:szCs w:val="21"/>
        </w:rPr>
        <w:t>BMP</w:t>
      </w:r>
      <w:r>
        <w:rPr>
          <w:rFonts w:ascii="Georgia" w:hAnsi="Georgia"/>
          <w:color w:val="666666"/>
          <w:sz w:val="21"/>
          <w:szCs w:val="21"/>
        </w:rPr>
        <w:t>的代码很相似，只不过文件头的结构不一样：</w:t>
      </w:r>
    </w:p>
    <w:p w:rsidR="00A135E5" w:rsidRDefault="00A135E5" w:rsidP="00A135E5">
      <w:pPr>
        <w:pStyle w:val="HTML"/>
        <w:shd w:val="clear" w:color="auto" w:fill="23241F"/>
        <w:spacing w:before="240" w:after="240"/>
        <w:rPr>
          <w:color w:val="FFFFF1"/>
        </w:rPr>
      </w:pPr>
      <w:r>
        <w:rPr>
          <w:color w:val="FFFFF1"/>
        </w:rPr>
        <w:t xml:space="preserve">GLuint </w:t>
      </w:r>
      <w:proofErr w:type="gramStart"/>
      <w:r>
        <w:rPr>
          <w:color w:val="FFFFF1"/>
        </w:rPr>
        <w:t>loadDDS(</w:t>
      </w:r>
      <w:proofErr w:type="gramEnd"/>
      <w:r>
        <w:rPr>
          <w:color w:val="FFFFF1"/>
        </w:rPr>
        <w:t>const char * imagepath){</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char header[124];</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FILE *fp;</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try to open the file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fp</w:t>
      </w:r>
      <w:proofErr w:type="gramEnd"/>
      <w:r>
        <w:rPr>
          <w:color w:val="FFFFF1"/>
        </w:rPr>
        <w:t xml:space="preserve"> = fopen(imagepath, "rb");</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(fp == NULL)</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0;</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verify the type of file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char</w:t>
      </w:r>
      <w:proofErr w:type="gramEnd"/>
      <w:r>
        <w:rPr>
          <w:color w:val="FFFFF1"/>
        </w:rPr>
        <w:t xml:space="preserve"> filecode[4];</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fread(</w:t>
      </w:r>
      <w:proofErr w:type="gramEnd"/>
      <w:r>
        <w:rPr>
          <w:color w:val="FFFFF1"/>
        </w:rPr>
        <w:t>filecode, 1, 4, fp);</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(strncmp(filecode, "DDS ", 4) != 0)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fclose(</w:t>
      </w:r>
      <w:proofErr w:type="gramEnd"/>
      <w:r>
        <w:rPr>
          <w:color w:val="FFFFF1"/>
        </w:rPr>
        <w:t>fp);</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0;</w:t>
      </w:r>
    </w:p>
    <w:p w:rsidR="00A135E5" w:rsidRDefault="00A135E5" w:rsidP="00A135E5">
      <w:pPr>
        <w:pStyle w:val="HTML"/>
        <w:shd w:val="clear" w:color="auto" w:fill="23241F"/>
        <w:spacing w:before="240" w:after="240"/>
        <w:rPr>
          <w:color w:val="FFFFF1"/>
        </w:rPr>
      </w:pPr>
      <w:r>
        <w:rPr>
          <w:color w:val="FFFFF1"/>
        </w:rPr>
        <w:t xml:space="preserve">    }</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get the surface desc */</w:t>
      </w:r>
    </w:p>
    <w:p w:rsidR="00A135E5" w:rsidRDefault="00A135E5" w:rsidP="00A135E5">
      <w:pPr>
        <w:pStyle w:val="HTML"/>
        <w:shd w:val="clear" w:color="auto" w:fill="23241F"/>
        <w:spacing w:before="240" w:after="240"/>
        <w:rPr>
          <w:color w:val="FFFFF1"/>
        </w:rPr>
      </w:pPr>
      <w:r>
        <w:rPr>
          <w:color w:val="FFFFF1"/>
        </w:rPr>
        <w:lastRenderedPageBreak/>
        <w:t xml:space="preserve">    </w:t>
      </w:r>
      <w:proofErr w:type="gramStart"/>
      <w:r>
        <w:rPr>
          <w:color w:val="FFFFF1"/>
        </w:rPr>
        <w:t>fread(</w:t>
      </w:r>
      <w:proofErr w:type="gramEnd"/>
      <w:r>
        <w:rPr>
          <w:color w:val="FFFFF1"/>
        </w:rPr>
        <w:t xml:space="preserve">&amp;header, 124, 1, fp); </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height      = *(unsigned int*)&amp;(header[8 ]);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width         = *(unsigned int*)&amp;(header[12]);</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linearSize     = *(unsigned int*)&amp;(header[16]);</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mipMapCount = *(unsigned int*)&amp;(header[24]);</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fourCC      = *(unsigned int*)&amp;(header[80]);</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文件头之后是真正的数据：紧接着是</w:t>
      </w:r>
      <w:r>
        <w:rPr>
          <w:rFonts w:ascii="Georgia" w:hAnsi="Georgia"/>
          <w:color w:val="666666"/>
          <w:sz w:val="21"/>
          <w:szCs w:val="21"/>
        </w:rPr>
        <w:t>mipmap</w:t>
      </w:r>
      <w:r>
        <w:rPr>
          <w:rFonts w:ascii="Georgia" w:hAnsi="Georgia"/>
          <w:color w:val="666666"/>
          <w:sz w:val="21"/>
          <w:szCs w:val="21"/>
        </w:rPr>
        <w:t>层级。可以一次性批量地读取：</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char * buffer;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bufsize;</w:t>
      </w:r>
    </w:p>
    <w:p w:rsidR="00A135E5" w:rsidRDefault="00A135E5" w:rsidP="00A135E5">
      <w:pPr>
        <w:pStyle w:val="HTML"/>
        <w:shd w:val="clear" w:color="auto" w:fill="23241F"/>
        <w:spacing w:before="240" w:after="240"/>
        <w:rPr>
          <w:color w:val="FFFFF1"/>
        </w:rPr>
      </w:pPr>
      <w:r>
        <w:rPr>
          <w:color w:val="FFFFF1"/>
        </w:rPr>
        <w:t xml:space="preserve">    /* how big is it going to be including all mipmaps?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bufsize</w:t>
      </w:r>
      <w:proofErr w:type="gramEnd"/>
      <w:r>
        <w:rPr>
          <w:color w:val="FFFFF1"/>
        </w:rPr>
        <w:t xml:space="preserve"> = mipMapCount &gt; 1 ? </w:t>
      </w:r>
      <w:proofErr w:type="gramStart"/>
      <w:r>
        <w:rPr>
          <w:color w:val="FFFFF1"/>
        </w:rPr>
        <w:t>linearSize</w:t>
      </w:r>
      <w:proofErr w:type="gramEnd"/>
      <w:r>
        <w:rPr>
          <w:color w:val="FFFFF1"/>
        </w:rPr>
        <w:t xml:space="preserve"> * 2 : linearSize;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buffer</w:t>
      </w:r>
      <w:proofErr w:type="gramEnd"/>
      <w:r>
        <w:rPr>
          <w:color w:val="FFFFF1"/>
        </w:rPr>
        <w:t xml:space="preserve"> = (unsigned char*)malloc(bufsize * sizeof(unsigned char));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fread(</w:t>
      </w:r>
      <w:proofErr w:type="gramEnd"/>
      <w:r>
        <w:rPr>
          <w:color w:val="FFFFF1"/>
        </w:rPr>
        <w:t>buffer, 1, bufsize, fp);</w:t>
      </w:r>
    </w:p>
    <w:p w:rsidR="00A135E5" w:rsidRDefault="00A135E5" w:rsidP="00A135E5">
      <w:pPr>
        <w:pStyle w:val="HTML"/>
        <w:shd w:val="clear" w:color="auto" w:fill="23241F"/>
        <w:spacing w:before="240" w:after="240"/>
        <w:rPr>
          <w:color w:val="FFFFF1"/>
        </w:rPr>
      </w:pPr>
      <w:r>
        <w:rPr>
          <w:color w:val="FFFFF1"/>
        </w:rPr>
        <w:t xml:space="preserve">    /* close the file pointer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fclose(</w:t>
      </w:r>
      <w:proofErr w:type="gramEnd"/>
      <w:r>
        <w:rPr>
          <w:color w:val="FFFFF1"/>
        </w:rPr>
        <w:t>fp);</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这里要处理三种格式：</w:t>
      </w:r>
      <w:r>
        <w:rPr>
          <w:rFonts w:ascii="Georgia" w:hAnsi="Georgia"/>
          <w:color w:val="666666"/>
          <w:sz w:val="21"/>
          <w:szCs w:val="21"/>
        </w:rPr>
        <w:t>DXT1</w:t>
      </w:r>
      <w:r>
        <w:rPr>
          <w:rFonts w:ascii="Georgia" w:hAnsi="Georgia"/>
          <w:color w:val="666666"/>
          <w:sz w:val="21"/>
          <w:szCs w:val="21"/>
        </w:rPr>
        <w:t>、</w:t>
      </w:r>
      <w:r>
        <w:rPr>
          <w:rFonts w:ascii="Georgia" w:hAnsi="Georgia"/>
          <w:color w:val="666666"/>
          <w:sz w:val="21"/>
          <w:szCs w:val="21"/>
        </w:rPr>
        <w:t>DXT3</w:t>
      </w:r>
      <w:r>
        <w:rPr>
          <w:rFonts w:ascii="Georgia" w:hAnsi="Georgia"/>
          <w:color w:val="666666"/>
          <w:sz w:val="21"/>
          <w:szCs w:val="21"/>
        </w:rPr>
        <w:t>和</w:t>
      </w:r>
      <w:r>
        <w:rPr>
          <w:rFonts w:ascii="Georgia" w:hAnsi="Georgia"/>
          <w:color w:val="666666"/>
          <w:sz w:val="21"/>
          <w:szCs w:val="21"/>
        </w:rPr>
        <w:t>DXT5</w:t>
      </w:r>
      <w:r>
        <w:rPr>
          <w:rFonts w:ascii="Georgia" w:hAnsi="Georgia"/>
          <w:color w:val="666666"/>
          <w:sz w:val="21"/>
          <w:szCs w:val="21"/>
        </w:rPr>
        <w:t>。我们得把</w:t>
      </w:r>
      <w:r>
        <w:rPr>
          <w:rFonts w:ascii="Georgia" w:hAnsi="Georgia"/>
          <w:color w:val="666666"/>
          <w:sz w:val="21"/>
          <w:szCs w:val="21"/>
        </w:rPr>
        <w:t>“fourCC”</w:t>
      </w:r>
      <w:r>
        <w:rPr>
          <w:rFonts w:ascii="Georgia" w:hAnsi="Georgia"/>
          <w:color w:val="666666"/>
          <w:sz w:val="21"/>
          <w:szCs w:val="21"/>
        </w:rPr>
        <w:t>标识转换成</w:t>
      </w:r>
      <w:r>
        <w:rPr>
          <w:rFonts w:ascii="Georgia" w:hAnsi="Georgia"/>
          <w:color w:val="666666"/>
          <w:sz w:val="21"/>
          <w:szCs w:val="21"/>
        </w:rPr>
        <w:t>OpenGL</w:t>
      </w:r>
      <w:r>
        <w:rPr>
          <w:rFonts w:ascii="Georgia" w:hAnsi="Georgia"/>
          <w:color w:val="666666"/>
          <w:sz w:val="21"/>
          <w:szCs w:val="21"/>
        </w:rPr>
        <w:t>能识别的值。</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components  = (fourCC == FOURCC_DXT1) ? </w:t>
      </w:r>
      <w:proofErr w:type="gramStart"/>
      <w:r>
        <w:rPr>
          <w:color w:val="FFFFF1"/>
        </w:rPr>
        <w:t>3 :</w:t>
      </w:r>
      <w:proofErr w:type="gramEnd"/>
      <w:r>
        <w:rPr>
          <w:color w:val="FFFFF1"/>
        </w:rPr>
        <w:t xml:space="preserve"> 4;</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format;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switch(</w:t>
      </w:r>
      <w:proofErr w:type="gramEnd"/>
      <w:r>
        <w:rPr>
          <w:color w:val="FFFFF1"/>
        </w:rPr>
        <w:t>fourCC)</w:t>
      </w:r>
    </w:p>
    <w:p w:rsidR="00A135E5" w:rsidRDefault="00A135E5" w:rsidP="00A135E5">
      <w:pPr>
        <w:pStyle w:val="HTML"/>
        <w:shd w:val="clear" w:color="auto" w:fill="23241F"/>
        <w:spacing w:before="240" w:after="240"/>
        <w:rPr>
          <w:color w:val="FFFFF1"/>
        </w:rPr>
      </w:pPr>
      <w:r>
        <w:rPr>
          <w:color w:val="FFFFF1"/>
        </w:rPr>
        <w:t xml:space="preserv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case</w:t>
      </w:r>
      <w:proofErr w:type="gramEnd"/>
      <w:r>
        <w:rPr>
          <w:color w:val="FFFFF1"/>
        </w:rPr>
        <w:t xml:space="preserve"> FOURCC_DXT1:</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format</w:t>
      </w:r>
      <w:proofErr w:type="gramEnd"/>
      <w:r>
        <w:rPr>
          <w:color w:val="FFFFF1"/>
        </w:rPr>
        <w:t xml:space="preserve"> = GL_COMPRESSED_RGBA_S3TC_DXT1_EXT;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break</w:t>
      </w:r>
      <w:proofErr w:type="gramEnd"/>
      <w:r>
        <w:rPr>
          <w:color w:val="FFFFF1"/>
        </w:rPr>
        <w:t>;</w:t>
      </w:r>
    </w:p>
    <w:p w:rsidR="00A135E5" w:rsidRDefault="00A135E5" w:rsidP="00A135E5">
      <w:pPr>
        <w:pStyle w:val="HTML"/>
        <w:shd w:val="clear" w:color="auto" w:fill="23241F"/>
        <w:spacing w:before="240" w:after="240"/>
        <w:rPr>
          <w:color w:val="FFFFF1"/>
        </w:rPr>
      </w:pPr>
      <w:r>
        <w:rPr>
          <w:color w:val="FFFFF1"/>
        </w:rPr>
        <w:lastRenderedPageBreak/>
        <w:t xml:space="preserve">    </w:t>
      </w:r>
      <w:proofErr w:type="gramStart"/>
      <w:r>
        <w:rPr>
          <w:color w:val="FFFFF1"/>
        </w:rPr>
        <w:t>case</w:t>
      </w:r>
      <w:proofErr w:type="gramEnd"/>
      <w:r>
        <w:rPr>
          <w:color w:val="FFFFF1"/>
        </w:rPr>
        <w:t xml:space="preserve"> FOURCC_DXT3:</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format</w:t>
      </w:r>
      <w:proofErr w:type="gramEnd"/>
      <w:r>
        <w:rPr>
          <w:color w:val="FFFFF1"/>
        </w:rPr>
        <w:t xml:space="preserve"> = GL_COMPRESSED_RGBA_S3TC_DXT3_EXT;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break</w:t>
      </w:r>
      <w:proofErr w:type="gramEnd"/>
      <w:r>
        <w:rPr>
          <w:color w:val="FFFFF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case</w:t>
      </w:r>
      <w:proofErr w:type="gramEnd"/>
      <w:r>
        <w:rPr>
          <w:color w:val="FFFFF1"/>
        </w:rPr>
        <w:t xml:space="preserve"> FOURCC_DXT5:</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format</w:t>
      </w:r>
      <w:proofErr w:type="gramEnd"/>
      <w:r>
        <w:rPr>
          <w:color w:val="FFFFF1"/>
        </w:rPr>
        <w:t xml:space="preserve"> = GL_COMPRESSED_RGBA_S3TC_DXT5_EXT;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break</w:t>
      </w:r>
      <w:proofErr w:type="gramEnd"/>
      <w:r>
        <w:rPr>
          <w:color w:val="FFFFF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default</w:t>
      </w:r>
      <w:proofErr w:type="gramEnd"/>
      <w:r>
        <w:rPr>
          <w:color w:val="FFFFF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free(</w:t>
      </w:r>
      <w:proofErr w:type="gramEnd"/>
      <w:r>
        <w:rPr>
          <w:color w:val="FFFFF1"/>
        </w:rPr>
        <w:t>buffer);</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0;</w:t>
      </w:r>
    </w:p>
    <w:p w:rsidR="00A135E5" w:rsidRDefault="00A135E5" w:rsidP="00A135E5">
      <w:pPr>
        <w:pStyle w:val="HTML"/>
        <w:shd w:val="clear" w:color="auto" w:fill="23241F"/>
        <w:spacing w:before="240" w:after="240"/>
        <w:rPr>
          <w:color w:val="FFFFF1"/>
        </w:rPr>
      </w:pPr>
      <w:r>
        <w:rPr>
          <w:color w:val="FFFFF1"/>
        </w:rPr>
        <w:t xml:space="preserve">    }</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像往常一样创建纹理：</w:t>
      </w:r>
    </w:p>
    <w:p w:rsidR="00A135E5" w:rsidRDefault="00A135E5" w:rsidP="00A135E5">
      <w:pPr>
        <w:pStyle w:val="HTML"/>
        <w:shd w:val="clear" w:color="auto" w:fill="23241F"/>
        <w:spacing w:before="240" w:after="240"/>
        <w:rPr>
          <w:color w:val="FFFFF1"/>
        </w:rPr>
      </w:pPr>
      <w:r>
        <w:rPr>
          <w:color w:val="FFFFF1"/>
        </w:rPr>
        <w:t xml:space="preserve">    // </w:t>
      </w:r>
      <w:proofErr w:type="gramStart"/>
      <w:r>
        <w:rPr>
          <w:color w:val="FFFFF1"/>
        </w:rPr>
        <w:t>Create</w:t>
      </w:r>
      <w:proofErr w:type="gramEnd"/>
      <w:r>
        <w:rPr>
          <w:color w:val="FFFFF1"/>
        </w:rPr>
        <w:t xml:space="preserve"> one OpenGL texture</w:t>
      </w:r>
    </w:p>
    <w:p w:rsidR="00A135E5" w:rsidRDefault="00A135E5" w:rsidP="00A135E5">
      <w:pPr>
        <w:pStyle w:val="HTML"/>
        <w:shd w:val="clear" w:color="auto" w:fill="23241F"/>
        <w:spacing w:before="240" w:after="240"/>
        <w:rPr>
          <w:color w:val="FFFFF1"/>
        </w:rPr>
      </w:pPr>
      <w:r>
        <w:rPr>
          <w:color w:val="FFFFF1"/>
        </w:rPr>
        <w:t xml:space="preserve">    GLuint textureID;</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glGenTextures(</w:t>
      </w:r>
      <w:proofErr w:type="gramEnd"/>
      <w:r>
        <w:rPr>
          <w:color w:val="FFFFF1"/>
        </w:rPr>
        <w:t>1, &amp;textureID);</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"Bind" the newly created </w:t>
      </w:r>
      <w:proofErr w:type="gramStart"/>
      <w:r>
        <w:rPr>
          <w:color w:val="FFFFF1"/>
        </w:rPr>
        <w:t>texture :</w:t>
      </w:r>
      <w:proofErr w:type="gramEnd"/>
      <w:r>
        <w:rPr>
          <w:color w:val="FFFFF1"/>
        </w:rPr>
        <w:t xml:space="preserve"> all future texture functions will modify this texture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glBindTexture(</w:t>
      </w:r>
      <w:proofErr w:type="gramEnd"/>
      <w:r>
        <w:rPr>
          <w:color w:val="FFFFF1"/>
        </w:rPr>
        <w:t>GL_TEXTURE_2D, textureID);</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现在只需逐个填充</w:t>
      </w:r>
      <w:r>
        <w:rPr>
          <w:rFonts w:ascii="Georgia" w:hAnsi="Georgia"/>
          <w:color w:val="666666"/>
          <w:sz w:val="21"/>
          <w:szCs w:val="21"/>
        </w:rPr>
        <w:t>mipmap</w:t>
      </w:r>
      <w:r>
        <w:rPr>
          <w:rFonts w:ascii="Georgia" w:hAnsi="Georgia"/>
          <w:color w:val="666666"/>
          <w:sz w:val="21"/>
          <w:szCs w:val="2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blockSize = (format == GL_COMPRESSED_RGBA_S3TC_DXT1_EXT) ? </w:t>
      </w:r>
      <w:proofErr w:type="gramStart"/>
      <w:r>
        <w:rPr>
          <w:color w:val="FFFFF1"/>
        </w:rPr>
        <w:t>8 :</w:t>
      </w:r>
      <w:proofErr w:type="gramEnd"/>
      <w:r>
        <w:rPr>
          <w:color w:val="FFFFF1"/>
        </w:rPr>
        <w:t xml:space="preserve"> 16;</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offset = 0;</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load the mipmaps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for</w:t>
      </w:r>
      <w:proofErr w:type="gramEnd"/>
      <w:r>
        <w:rPr>
          <w:color w:val="FFFFF1"/>
        </w:rPr>
        <w:t xml:space="preserve"> (unsigned int level = 0; level &lt; mipMapCount &amp;&amp; (width || height); ++level)</w:t>
      </w:r>
    </w:p>
    <w:p w:rsidR="00A135E5" w:rsidRDefault="00A135E5" w:rsidP="00A135E5">
      <w:pPr>
        <w:pStyle w:val="HTML"/>
        <w:shd w:val="clear" w:color="auto" w:fill="23241F"/>
        <w:spacing w:before="240" w:after="240"/>
        <w:rPr>
          <w:color w:val="FFFFF1"/>
        </w:rPr>
      </w:pPr>
      <w:r>
        <w:rPr>
          <w:color w:val="FFFFF1"/>
        </w:rPr>
        <w:lastRenderedPageBreak/>
        <w:t xml:space="preserv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size = ((width+3)/4)*((height+3)/4)*blockSize;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glCompressedTexImage2D(</w:t>
      </w:r>
      <w:proofErr w:type="gramEnd"/>
      <w:r>
        <w:rPr>
          <w:color w:val="FFFFF1"/>
        </w:rPr>
        <w:t xml:space="preserve">GL_TEXTURE_2D, level, format, width, height, </w:t>
      </w:r>
    </w:p>
    <w:p w:rsidR="00A135E5" w:rsidRDefault="00A135E5" w:rsidP="00A135E5">
      <w:pPr>
        <w:pStyle w:val="HTML"/>
        <w:shd w:val="clear" w:color="auto" w:fill="23241F"/>
        <w:spacing w:before="240" w:after="240"/>
        <w:rPr>
          <w:color w:val="FFFFF1"/>
        </w:rPr>
      </w:pPr>
      <w:r>
        <w:rPr>
          <w:color w:val="FFFFF1"/>
        </w:rPr>
        <w:t xml:space="preserve">            0, size, buffer + offset);</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offset</w:t>
      </w:r>
      <w:proofErr w:type="gramEnd"/>
      <w:r>
        <w:rPr>
          <w:color w:val="FFFFF1"/>
        </w:rPr>
        <w:t xml:space="preserve"> += size;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width  /</w:t>
      </w:r>
      <w:proofErr w:type="gramEnd"/>
      <w:r>
        <w:rPr>
          <w:color w:val="FFFFF1"/>
        </w:rPr>
        <w:t>= 2;</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height</w:t>
      </w:r>
      <w:proofErr w:type="gramEnd"/>
      <w:r>
        <w:rPr>
          <w:color w:val="FFFFF1"/>
        </w:rPr>
        <w:t xml:space="preserve"> /= 2;</w:t>
      </w:r>
    </w:p>
    <w:p w:rsidR="00A135E5" w:rsidRDefault="00A135E5" w:rsidP="00A135E5">
      <w:pPr>
        <w:pStyle w:val="HTML"/>
        <w:shd w:val="clear" w:color="auto" w:fill="23241F"/>
        <w:spacing w:before="240" w:after="240"/>
        <w:rPr>
          <w:color w:val="FFFFF1"/>
        </w:rPr>
      </w:pPr>
      <w:r>
        <w:rPr>
          <w:color w:val="FFFFF1"/>
        </w:rPr>
        <w:t xml:space="preserve">    }</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free(</w:t>
      </w:r>
      <w:proofErr w:type="gramEnd"/>
      <w:r>
        <w:rPr>
          <w:color w:val="FFFFF1"/>
        </w:rPr>
        <w:t xml:space="preserve">buffer); </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textureID;</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反转</w:t>
      </w:r>
      <w:r>
        <w:rPr>
          <w:rFonts w:ascii="Georgia" w:hAnsi="Georgia"/>
          <w:color w:val="666666"/>
          <w:sz w:val="21"/>
          <w:szCs w:val="21"/>
        </w:rPr>
        <w:t>UV</w:t>
      </w:r>
      <w:r>
        <w:rPr>
          <w:rFonts w:ascii="Georgia" w:hAnsi="Georgia"/>
          <w:color w:val="666666"/>
          <w:sz w:val="21"/>
          <w:szCs w:val="21"/>
        </w:rPr>
        <w:t>坐标</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DXT</w:t>
      </w:r>
      <w:r>
        <w:rPr>
          <w:rFonts w:ascii="Georgia" w:hAnsi="Georgia"/>
          <w:color w:val="666666"/>
          <w:sz w:val="21"/>
          <w:szCs w:val="21"/>
        </w:rPr>
        <w:t>压缩源自</w:t>
      </w:r>
      <w:r>
        <w:rPr>
          <w:rFonts w:ascii="Georgia" w:hAnsi="Georgia"/>
          <w:color w:val="666666"/>
          <w:sz w:val="21"/>
          <w:szCs w:val="21"/>
        </w:rPr>
        <w:t>DirectX</w:t>
      </w:r>
      <w:r>
        <w:rPr>
          <w:rFonts w:ascii="Georgia" w:hAnsi="Georgia"/>
          <w:color w:val="666666"/>
          <w:sz w:val="21"/>
          <w:szCs w:val="21"/>
        </w:rPr>
        <w:t>。和</w:t>
      </w:r>
      <w:r>
        <w:rPr>
          <w:rFonts w:ascii="Georgia" w:hAnsi="Georgia"/>
          <w:color w:val="666666"/>
          <w:sz w:val="21"/>
          <w:szCs w:val="21"/>
        </w:rPr>
        <w:t>OpenGL</w:t>
      </w:r>
      <w:r>
        <w:rPr>
          <w:rFonts w:ascii="Georgia" w:hAnsi="Georgia"/>
          <w:color w:val="666666"/>
          <w:sz w:val="21"/>
          <w:szCs w:val="21"/>
        </w:rPr>
        <w:t>相比，</w:t>
      </w:r>
      <w:r>
        <w:rPr>
          <w:rFonts w:ascii="Georgia" w:hAnsi="Georgia"/>
          <w:color w:val="666666"/>
          <w:sz w:val="21"/>
          <w:szCs w:val="21"/>
        </w:rPr>
        <w:t>DirectX</w:t>
      </w:r>
      <w:r>
        <w:rPr>
          <w:rFonts w:ascii="Georgia" w:hAnsi="Georgia"/>
          <w:color w:val="666666"/>
          <w:sz w:val="21"/>
          <w:szCs w:val="21"/>
        </w:rPr>
        <w:t>中的</w:t>
      </w:r>
      <w:r>
        <w:rPr>
          <w:rFonts w:ascii="Georgia" w:hAnsi="Georgia"/>
          <w:color w:val="666666"/>
          <w:sz w:val="21"/>
          <w:szCs w:val="21"/>
        </w:rPr>
        <w:t>V</w:t>
      </w:r>
      <w:r>
        <w:rPr>
          <w:rFonts w:ascii="Georgia" w:hAnsi="Georgia"/>
          <w:color w:val="666666"/>
          <w:sz w:val="21"/>
          <w:szCs w:val="21"/>
        </w:rPr>
        <w:t>纹理坐标是反过来的。所以使用压缩纹理时，得用</w:t>
      </w:r>
      <w:r>
        <w:rPr>
          <w:rFonts w:ascii="Georgia" w:hAnsi="Georgia"/>
          <w:color w:val="666666"/>
          <w:sz w:val="21"/>
          <w:szCs w:val="21"/>
        </w:rPr>
        <w:t>(coord.v, 1.0-coord.v)</w:t>
      </w:r>
      <w:r>
        <w:rPr>
          <w:rFonts w:ascii="Georgia" w:hAnsi="Georgia"/>
          <w:color w:val="666666"/>
          <w:sz w:val="21"/>
          <w:szCs w:val="21"/>
        </w:rPr>
        <w:t>来获取正确的纹素。这步操作何时做都可以：可以在导出脚本中做，可以在加载器中做，也可以在着色器中做</w:t>
      </w:r>
      <w:r>
        <w:rPr>
          <w:rFonts w:ascii="Georgia" w:hAnsi="Georgia"/>
          <w:color w:val="666666"/>
          <w:sz w:val="21"/>
          <w:szCs w:val="21"/>
        </w:rPr>
        <w:t>……</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总结</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刚刚学习的是创建、加载以及在</w:t>
      </w:r>
      <w:r>
        <w:rPr>
          <w:rFonts w:ascii="Georgia" w:hAnsi="Georgia"/>
          <w:color w:val="666666"/>
          <w:sz w:val="21"/>
          <w:szCs w:val="21"/>
        </w:rPr>
        <w:t>OpenGL</w:t>
      </w:r>
      <w:r>
        <w:rPr>
          <w:rFonts w:ascii="Georgia" w:hAnsi="Georgia"/>
          <w:color w:val="666666"/>
          <w:sz w:val="21"/>
          <w:szCs w:val="21"/>
        </w:rPr>
        <w:t>中使用纹理。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总的来说，压缩纹理体积小、加载迅速、使用便捷，应该只用压缩纹理；主要的缺点是得用</w:t>
      </w:r>
      <w:r>
        <w:rPr>
          <w:rFonts w:ascii="Georgia" w:hAnsi="Georgia"/>
          <w:color w:val="666666"/>
          <w:sz w:val="21"/>
          <w:szCs w:val="21"/>
        </w:rPr>
        <w:t>The Compressonator</w:t>
      </w:r>
      <w:r>
        <w:rPr>
          <w:rFonts w:ascii="Georgia" w:hAnsi="Georgia"/>
          <w:color w:val="666666"/>
          <w:sz w:val="21"/>
          <w:szCs w:val="21"/>
        </w:rPr>
        <w:t>来转换图像格式。</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练习</w:t>
      </w:r>
    </w:p>
    <w:p w:rsidR="00A135E5" w:rsidRDefault="00A135E5" w:rsidP="00A135E5">
      <w:pPr>
        <w:widowControl/>
        <w:numPr>
          <w:ilvl w:val="0"/>
          <w:numId w:val="1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源代码中实现了</w:t>
      </w:r>
      <w:r>
        <w:rPr>
          <w:rFonts w:ascii="Georgia" w:hAnsi="Georgia"/>
          <w:color w:val="666666"/>
          <w:szCs w:val="21"/>
        </w:rPr>
        <w:t>DDS</w:t>
      </w:r>
      <w:r>
        <w:rPr>
          <w:rFonts w:ascii="Georgia" w:hAnsi="Georgia"/>
          <w:color w:val="666666"/>
          <w:szCs w:val="21"/>
        </w:rPr>
        <w:t>加载器，但没有做纹理坐标的改动（译者注：指文中讲述的反转</w:t>
      </w:r>
      <w:r>
        <w:rPr>
          <w:rFonts w:ascii="Georgia" w:hAnsi="Georgia"/>
          <w:color w:val="666666"/>
          <w:szCs w:val="21"/>
        </w:rPr>
        <w:t xml:space="preserve"> UV</w:t>
      </w:r>
      <w:r>
        <w:rPr>
          <w:rFonts w:ascii="Georgia" w:hAnsi="Georgia"/>
          <w:color w:val="666666"/>
          <w:szCs w:val="21"/>
        </w:rPr>
        <w:t>坐标）。在适当的位置添加该功能，以使正方体正确显示。</w:t>
      </w:r>
    </w:p>
    <w:p w:rsidR="00A135E5" w:rsidRDefault="00A135E5" w:rsidP="00A135E5">
      <w:pPr>
        <w:widowControl/>
        <w:numPr>
          <w:ilvl w:val="0"/>
          <w:numId w:val="1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试试各种</w:t>
      </w:r>
      <w:r>
        <w:rPr>
          <w:rFonts w:ascii="Georgia" w:hAnsi="Georgia"/>
          <w:color w:val="666666"/>
          <w:szCs w:val="21"/>
        </w:rPr>
        <w:t>DDS</w:t>
      </w:r>
      <w:r>
        <w:rPr>
          <w:rFonts w:ascii="Georgia" w:hAnsi="Georgia"/>
          <w:color w:val="666666"/>
          <w:szCs w:val="21"/>
        </w:rPr>
        <w:t>格式。所得结果有何不同？压缩率呢？</w:t>
      </w:r>
    </w:p>
    <w:p w:rsidR="00A135E5" w:rsidRDefault="00A135E5" w:rsidP="00A135E5">
      <w:pPr>
        <w:widowControl/>
        <w:numPr>
          <w:ilvl w:val="0"/>
          <w:numId w:val="1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试试在</w:t>
      </w:r>
      <w:r>
        <w:rPr>
          <w:rFonts w:ascii="Georgia" w:hAnsi="Georgia"/>
          <w:color w:val="666666"/>
          <w:szCs w:val="21"/>
        </w:rPr>
        <w:t>The Compressonator</w:t>
      </w:r>
      <w:r>
        <w:rPr>
          <w:rFonts w:ascii="Georgia" w:hAnsi="Georgia"/>
          <w:color w:val="666666"/>
          <w:szCs w:val="21"/>
        </w:rPr>
        <w:t>不生成</w:t>
      </w:r>
      <w:r>
        <w:rPr>
          <w:rFonts w:ascii="Georgia" w:hAnsi="Georgia"/>
          <w:color w:val="666666"/>
          <w:szCs w:val="21"/>
        </w:rPr>
        <w:t>mipmap</w:t>
      </w:r>
      <w:r>
        <w:rPr>
          <w:rFonts w:ascii="Georgia" w:hAnsi="Georgia"/>
          <w:color w:val="666666"/>
          <w:szCs w:val="21"/>
        </w:rPr>
        <w:t>。结果如何？请给出</w:t>
      </w:r>
      <w:r>
        <w:rPr>
          <w:rFonts w:ascii="Georgia" w:hAnsi="Georgia"/>
          <w:color w:val="666666"/>
          <w:szCs w:val="21"/>
        </w:rPr>
        <w:t>3</w:t>
      </w:r>
      <w:r>
        <w:rPr>
          <w:rFonts w:ascii="Georgia" w:hAnsi="Georgia"/>
          <w:color w:val="666666"/>
          <w:szCs w:val="21"/>
        </w:rPr>
        <w:t>种方案解决这一问题。</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lastRenderedPageBreak/>
        <w:t>参考文献</w:t>
      </w:r>
    </w:p>
    <w:p w:rsidR="00A135E5" w:rsidRDefault="00A135E5" w:rsidP="00A135E5">
      <w:pPr>
        <w:widowControl/>
        <w:numPr>
          <w:ilvl w:val="0"/>
          <w:numId w:val="19"/>
        </w:numPr>
        <w:shd w:val="clear" w:color="auto" w:fill="FFFFFF"/>
        <w:spacing w:before="100" w:beforeAutospacing="1" w:after="100" w:afterAutospacing="1" w:line="315" w:lineRule="atLeast"/>
        <w:jc w:val="left"/>
        <w:rPr>
          <w:rFonts w:ascii="Georgia" w:hAnsi="Georgia"/>
          <w:color w:val="666666"/>
          <w:szCs w:val="21"/>
        </w:rPr>
      </w:pPr>
      <w:hyperlink r:id="rId90" w:history="1">
        <w:r>
          <w:rPr>
            <w:rStyle w:val="a3"/>
            <w:rFonts w:ascii="Georgia" w:hAnsi="Georgia"/>
            <w:color w:val="499EF3"/>
            <w:szCs w:val="21"/>
          </w:rPr>
          <w:t>Using texture compression in OpenGL</w:t>
        </w:r>
      </w:hyperlink>
      <w:r>
        <w:rPr>
          <w:rStyle w:val="apple-converted-space"/>
          <w:rFonts w:ascii="Georgia" w:hAnsi="Georgia"/>
          <w:color w:val="666666"/>
          <w:szCs w:val="21"/>
        </w:rPr>
        <w:t> </w:t>
      </w:r>
      <w:r>
        <w:rPr>
          <w:rFonts w:ascii="Georgia" w:hAnsi="Georgia"/>
          <w:color w:val="666666"/>
          <w:szCs w:val="21"/>
        </w:rPr>
        <w:t>, Sébastien Domine, NVIDIA</w:t>
      </w:r>
    </w:p>
    <w:p w:rsidR="00A135E5" w:rsidRDefault="00A135E5" w:rsidP="00A135E5">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第六课：键盘和鼠标</w:t>
      </w:r>
    </w:p>
    <w:p w:rsidR="00A135E5" w:rsidRDefault="00A135E5" w:rsidP="00A135E5">
      <w:pPr>
        <w:shd w:val="clear" w:color="auto" w:fill="F4F5F6"/>
        <w:spacing w:line="315" w:lineRule="atLeast"/>
        <w:rPr>
          <w:rFonts w:ascii="Georgia" w:hAnsi="Georgia"/>
          <w:color w:val="666666"/>
          <w:szCs w:val="21"/>
        </w:rPr>
      </w:pPr>
      <w:r>
        <w:rPr>
          <w:rFonts w:ascii="Georgia" w:hAnsi="Georgia"/>
          <w:color w:val="666666"/>
          <w:szCs w:val="21"/>
        </w:rPr>
        <w:br/>
      </w:r>
      <w:hyperlink r:id="rId91" w:history="1">
        <w:r>
          <w:rPr>
            <w:rStyle w:val="a3"/>
            <w:rFonts w:ascii="Georgia" w:hAnsi="Georgia"/>
            <w:color w:val="499EF3"/>
            <w:szCs w:val="21"/>
          </w:rPr>
          <w:t>OpenGL3.0</w:t>
        </w:r>
        <w:r>
          <w:rPr>
            <w:rStyle w:val="a3"/>
            <w:rFonts w:ascii="Georgia" w:hAnsi="Georgia"/>
            <w:color w:val="499EF3"/>
            <w:szCs w:val="21"/>
          </w:rPr>
          <w:t>教程</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92" w:history="1">
        <w:r>
          <w:rPr>
            <w:rStyle w:val="a3"/>
            <w:rFonts w:ascii="Georgia" w:hAnsi="Georgia"/>
            <w:color w:val="499EF3"/>
            <w:sz w:val="21"/>
            <w:szCs w:val="21"/>
          </w:rPr>
          <w:t>http://www.opengl-tutorial.org/beginners-tutorials/tutorial-6-keyboard-and-mouse/</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r>
        <w:rPr>
          <w:rStyle w:val="apple-converted-space"/>
          <w:rFonts w:ascii="Georgia" w:hAnsi="Georgia"/>
          <w:color w:val="666666"/>
          <w:sz w:val="21"/>
          <w:szCs w:val="21"/>
        </w:rPr>
        <w:t> </w:t>
      </w:r>
      <w:hyperlink r:id="rId93" w:history="1">
        <w:r>
          <w:rPr>
            <w:rStyle w:val="a3"/>
            <w:rFonts w:ascii="Georgia" w:hAnsi="Georgia"/>
            <w:color w:val="499EF3"/>
            <w:sz w:val="21"/>
            <w:szCs w:val="21"/>
          </w:rPr>
          <w:t>http://www.opengl-tutorial.org/zh-hans/beginners-tutorials-zh/tutorial-6-keyboard-and-mouse-zh/</w:t>
        </w:r>
      </w:hyperlink>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欢迎来到第六课！</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我们将学习如何通过鼠标和键盘来移动相机，就像在第一人称射击游戏中一样。</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接口</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这段代码在整个课程中多次被使用，因此把它单独放在一个文件中：</w:t>
      </w:r>
      <w:r>
        <w:rPr>
          <w:rFonts w:ascii="Georgia" w:hAnsi="Georgia"/>
          <w:color w:val="666666"/>
          <w:sz w:val="21"/>
          <w:szCs w:val="21"/>
        </w:rPr>
        <w:t>common/controls.cpp</w:t>
      </w:r>
      <w:r>
        <w:rPr>
          <w:rFonts w:ascii="Georgia" w:hAnsi="Georgia"/>
          <w:color w:val="666666"/>
          <w:sz w:val="21"/>
          <w:szCs w:val="21"/>
        </w:rPr>
        <w:t>，然后在</w:t>
      </w:r>
      <w:r>
        <w:rPr>
          <w:rFonts w:ascii="Georgia" w:hAnsi="Georgia"/>
          <w:color w:val="666666"/>
          <w:sz w:val="21"/>
          <w:szCs w:val="21"/>
        </w:rPr>
        <w:t>common/controls.hpp</w:t>
      </w:r>
      <w:r>
        <w:rPr>
          <w:rFonts w:ascii="Georgia" w:hAnsi="Georgia"/>
          <w:color w:val="666666"/>
          <w:sz w:val="21"/>
          <w:szCs w:val="21"/>
        </w:rPr>
        <w:t>中声明函数接口，这样</w:t>
      </w:r>
      <w:r>
        <w:rPr>
          <w:rFonts w:ascii="Georgia" w:hAnsi="Georgia"/>
          <w:color w:val="666666"/>
          <w:sz w:val="21"/>
          <w:szCs w:val="21"/>
        </w:rPr>
        <w:t>tutorial06.cpp</w:t>
      </w:r>
      <w:r>
        <w:rPr>
          <w:rFonts w:ascii="Georgia" w:hAnsi="Georgia"/>
          <w:color w:val="666666"/>
          <w:sz w:val="21"/>
          <w:szCs w:val="21"/>
        </w:rPr>
        <w:t>就能使用它们了。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和前节课比，</w:t>
      </w:r>
      <w:r>
        <w:rPr>
          <w:rFonts w:ascii="Georgia" w:hAnsi="Georgia"/>
          <w:color w:val="666666"/>
          <w:sz w:val="21"/>
          <w:szCs w:val="21"/>
        </w:rPr>
        <w:t>tutorial06.cpp</w:t>
      </w:r>
      <w:r>
        <w:rPr>
          <w:rFonts w:ascii="Georgia" w:hAnsi="Georgia"/>
          <w:color w:val="666666"/>
          <w:sz w:val="21"/>
          <w:szCs w:val="21"/>
        </w:rPr>
        <w:t>里的代码变动很小。主要的变化是：每一帧都计算</w:t>
      </w:r>
      <w:r>
        <w:rPr>
          <w:rFonts w:ascii="Georgia" w:hAnsi="Georgia"/>
          <w:color w:val="666666"/>
          <w:sz w:val="21"/>
          <w:szCs w:val="21"/>
        </w:rPr>
        <w:t>MVP</w:t>
      </w:r>
      <w:r>
        <w:rPr>
          <w:rFonts w:ascii="Georgia" w:hAnsi="Georgia"/>
          <w:color w:val="666666"/>
          <w:sz w:val="21"/>
          <w:szCs w:val="21"/>
        </w:rPr>
        <w:t>（投影视图矩阵）矩阵，而不像之前那样只算一次。现在把这段代码加到主循环中：</w:t>
      </w:r>
    </w:p>
    <w:p w:rsidR="00A135E5" w:rsidRDefault="00A135E5" w:rsidP="00A135E5">
      <w:pPr>
        <w:pStyle w:val="HTML"/>
        <w:shd w:val="clear" w:color="auto" w:fill="23241F"/>
        <w:spacing w:before="240" w:after="240"/>
        <w:rPr>
          <w:color w:val="FFFFF1"/>
        </w:rPr>
      </w:pPr>
      <w:proofErr w:type="gramStart"/>
      <w:r>
        <w:rPr>
          <w:color w:val="FFFFF1"/>
        </w:rPr>
        <w:t>do{</w:t>
      </w:r>
      <w:proofErr w:type="gramEnd"/>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Compute the MVP matrix from keyboard and mouse input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computeMatricesFromInputs(</w:t>
      </w:r>
      <w:proofErr w:type="gramEnd"/>
      <w:r>
        <w:rPr>
          <w:color w:val="FFFFF1"/>
        </w:rPr>
        <w:t>);</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ProjectionMatrix = getProjectionMatrix();</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ViewMatrix = getViewMatrix();</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ModelMatrix = glm::mat4(1.0);</w:t>
      </w:r>
    </w:p>
    <w:p w:rsidR="00A135E5" w:rsidRDefault="00A135E5" w:rsidP="00A135E5">
      <w:pPr>
        <w:pStyle w:val="HTML"/>
        <w:shd w:val="clear" w:color="auto" w:fill="23241F"/>
        <w:spacing w:before="240" w:after="240"/>
        <w:rPr>
          <w:color w:val="FFFFF1"/>
        </w:rPr>
      </w:pPr>
      <w:r>
        <w:rPr>
          <w:color w:val="FFFFF1"/>
        </w:rPr>
        <w:lastRenderedPageBreak/>
        <w:t xml:space="preserve">    </w:t>
      </w:r>
      <w:proofErr w:type="gramStart"/>
      <w:r>
        <w:rPr>
          <w:color w:val="FFFFF1"/>
        </w:rPr>
        <w:t>glm::mat4</w:t>
      </w:r>
      <w:proofErr w:type="gramEnd"/>
      <w:r>
        <w:rPr>
          <w:color w:val="FFFFF1"/>
        </w:rPr>
        <w:t xml:space="preserve"> MVP = ProjectionMatrix * ViewMatrix * ModelMatrix;</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t xml:space="preserve">    // ...</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这段代码需要</w:t>
      </w:r>
      <w:r>
        <w:rPr>
          <w:rFonts w:ascii="Georgia" w:hAnsi="Georgia"/>
          <w:color w:val="666666"/>
          <w:sz w:val="21"/>
          <w:szCs w:val="21"/>
        </w:rPr>
        <w:t>3</w:t>
      </w:r>
      <w:r>
        <w:rPr>
          <w:rFonts w:ascii="Georgia" w:hAnsi="Georgia"/>
          <w:color w:val="666666"/>
          <w:sz w:val="21"/>
          <w:szCs w:val="21"/>
        </w:rPr>
        <w:t>个新函数：</w:t>
      </w:r>
    </w:p>
    <w:p w:rsidR="00A135E5" w:rsidRDefault="00A135E5" w:rsidP="00A135E5">
      <w:pPr>
        <w:widowControl/>
        <w:numPr>
          <w:ilvl w:val="0"/>
          <w:numId w:val="2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computeMatricesFromInputs()</w:t>
      </w:r>
      <w:r>
        <w:rPr>
          <w:rFonts w:ascii="Georgia" w:hAnsi="Georgia"/>
          <w:color w:val="666666"/>
          <w:szCs w:val="21"/>
        </w:rPr>
        <w:t>读键盘和鼠标操作，然后计算投影视图矩阵。这就是奇妙所在。</w:t>
      </w:r>
    </w:p>
    <w:p w:rsidR="00A135E5" w:rsidRDefault="00A135E5" w:rsidP="00A135E5">
      <w:pPr>
        <w:widowControl/>
        <w:numPr>
          <w:ilvl w:val="0"/>
          <w:numId w:val="2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getProjectionMatrix()</w:t>
      </w:r>
      <w:r>
        <w:rPr>
          <w:rFonts w:ascii="Georgia" w:hAnsi="Georgia"/>
          <w:color w:val="666666"/>
          <w:szCs w:val="21"/>
        </w:rPr>
        <w:t>返回计算好的投影矩阵。</w:t>
      </w:r>
    </w:p>
    <w:p w:rsidR="00A135E5" w:rsidRDefault="00A135E5" w:rsidP="00A135E5">
      <w:pPr>
        <w:widowControl/>
        <w:numPr>
          <w:ilvl w:val="0"/>
          <w:numId w:val="2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getViewMatrix()</w:t>
      </w:r>
      <w:r>
        <w:rPr>
          <w:rFonts w:ascii="Georgia" w:hAnsi="Georgia"/>
          <w:color w:val="666666"/>
          <w:szCs w:val="21"/>
        </w:rPr>
        <w:t>返回计算好的视图矩阵。</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这只是一种实现方式，当然，如果你不喜欢这些函数，勇敢地去改写它们。</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来看看</w:t>
      </w:r>
      <w:r>
        <w:rPr>
          <w:rFonts w:ascii="Georgia" w:hAnsi="Georgia"/>
          <w:color w:val="666666"/>
          <w:sz w:val="21"/>
          <w:szCs w:val="21"/>
        </w:rPr>
        <w:t>controls.cpp</w:t>
      </w:r>
      <w:r>
        <w:rPr>
          <w:rFonts w:ascii="Georgia" w:hAnsi="Georgia"/>
          <w:color w:val="666666"/>
          <w:sz w:val="21"/>
          <w:szCs w:val="21"/>
        </w:rPr>
        <w:t>在做什么。</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实际代码</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我们需要几个变量。</w:t>
      </w:r>
    </w:p>
    <w:p w:rsidR="00A135E5" w:rsidRDefault="00A135E5" w:rsidP="00A135E5">
      <w:pPr>
        <w:pStyle w:val="HTML"/>
        <w:shd w:val="clear" w:color="auto" w:fill="23241F"/>
        <w:spacing w:before="240" w:after="240"/>
        <w:rPr>
          <w:color w:val="FFFFF1"/>
        </w:rPr>
      </w:pPr>
      <w:r>
        <w:rPr>
          <w:color w:val="FFFFF1"/>
        </w:rPr>
        <w:t>// position</w:t>
      </w:r>
    </w:p>
    <w:p w:rsidR="00A135E5" w:rsidRDefault="00A135E5" w:rsidP="00A135E5">
      <w:pPr>
        <w:pStyle w:val="HTML"/>
        <w:shd w:val="clear" w:color="auto" w:fill="23241F"/>
        <w:spacing w:before="240" w:after="240"/>
        <w:rPr>
          <w:color w:val="FFFFF1"/>
        </w:rPr>
      </w:pPr>
      <w:proofErr w:type="gramStart"/>
      <w:r>
        <w:rPr>
          <w:color w:val="FFFFF1"/>
        </w:rPr>
        <w:t>glm::vec3</w:t>
      </w:r>
      <w:proofErr w:type="gramEnd"/>
      <w:r>
        <w:rPr>
          <w:color w:val="FFFFF1"/>
        </w:rPr>
        <w:t xml:space="preserve"> position = glm::vec3( 0, 0, 5 );</w:t>
      </w:r>
    </w:p>
    <w:p w:rsidR="00A135E5" w:rsidRDefault="00A135E5" w:rsidP="00A135E5">
      <w:pPr>
        <w:pStyle w:val="HTML"/>
        <w:shd w:val="clear" w:color="auto" w:fill="23241F"/>
        <w:spacing w:before="240" w:after="240"/>
        <w:rPr>
          <w:color w:val="FFFFF1"/>
        </w:rPr>
      </w:pPr>
      <w:r>
        <w:rPr>
          <w:color w:val="FFFFF1"/>
        </w:rPr>
        <w:t xml:space="preserve">// horizontal </w:t>
      </w:r>
      <w:proofErr w:type="gramStart"/>
      <w:r>
        <w:rPr>
          <w:color w:val="FFFFF1"/>
        </w:rPr>
        <w:t>angle :</w:t>
      </w:r>
      <w:proofErr w:type="gramEnd"/>
      <w:r>
        <w:rPr>
          <w:color w:val="FFFFF1"/>
        </w:rPr>
        <w:t xml:space="preserve"> toward -Z</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horizontalAngle = 3.14f;</w:t>
      </w:r>
    </w:p>
    <w:p w:rsidR="00A135E5" w:rsidRDefault="00A135E5" w:rsidP="00A135E5">
      <w:pPr>
        <w:pStyle w:val="HTML"/>
        <w:shd w:val="clear" w:color="auto" w:fill="23241F"/>
        <w:spacing w:before="240" w:after="240"/>
        <w:rPr>
          <w:color w:val="FFFFF1"/>
        </w:rPr>
      </w:pPr>
      <w:r>
        <w:rPr>
          <w:color w:val="FFFFF1"/>
        </w:rPr>
        <w:t xml:space="preserve">// vertical </w:t>
      </w:r>
      <w:proofErr w:type="gramStart"/>
      <w:r>
        <w:rPr>
          <w:color w:val="FFFFF1"/>
        </w:rPr>
        <w:t>angle :</w:t>
      </w:r>
      <w:proofErr w:type="gramEnd"/>
      <w:r>
        <w:rPr>
          <w:color w:val="FFFFF1"/>
        </w:rPr>
        <w:t xml:space="preserve"> 0, look at the horizon</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verticalAngle = 0.0f;</w:t>
      </w:r>
    </w:p>
    <w:p w:rsidR="00A135E5" w:rsidRDefault="00A135E5" w:rsidP="00A135E5">
      <w:pPr>
        <w:pStyle w:val="HTML"/>
        <w:shd w:val="clear" w:color="auto" w:fill="23241F"/>
        <w:spacing w:before="240" w:after="240"/>
        <w:rPr>
          <w:color w:val="FFFFF1"/>
        </w:rPr>
      </w:pPr>
      <w:r>
        <w:rPr>
          <w:color w:val="FFFFF1"/>
        </w:rPr>
        <w:t>// Initial Field of View</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initialFoV = 45.0f;</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speed = 3.0f; // 3 units / second</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mouseSpeed = 0.005f;</w:t>
      </w:r>
    </w:p>
    <w:p w:rsidR="00A135E5" w:rsidRDefault="00A135E5" w:rsidP="00A135E5">
      <w:pPr>
        <w:pStyle w:val="HTML"/>
        <w:shd w:val="clear" w:color="auto" w:fill="23241F"/>
        <w:spacing w:before="240" w:after="240"/>
        <w:rPr>
          <w:color w:val="FFFFF1"/>
        </w:rPr>
      </w:pPr>
    </w:p>
    <w:p w:rsidR="00A135E5" w:rsidRDefault="00A135E5" w:rsidP="00A135E5">
      <w:pPr>
        <w:pStyle w:val="HTML"/>
        <w:shd w:val="clear" w:color="auto" w:fill="23241F"/>
        <w:spacing w:before="240" w:after="240"/>
        <w:rPr>
          <w:color w:val="FFFFF1"/>
        </w:rPr>
      </w:pPr>
      <w:r>
        <w:rPr>
          <w:color w:val="FFFFF1"/>
        </w:rPr>
        <w:lastRenderedPageBreak/>
        <w:t>FoV is the level of zoom. 80° = very wide angle, huge deformations. 60° – 45</w:t>
      </w:r>
      <w:proofErr w:type="gramStart"/>
      <w:r>
        <w:rPr>
          <w:color w:val="FFFFF1"/>
        </w:rPr>
        <w:t>° :</w:t>
      </w:r>
      <w:proofErr w:type="gramEnd"/>
      <w:r>
        <w:rPr>
          <w:color w:val="FFFFF1"/>
        </w:rPr>
        <w:t xml:space="preserve"> standard. 20</w:t>
      </w:r>
      <w:proofErr w:type="gramStart"/>
      <w:r>
        <w:rPr>
          <w:color w:val="FFFFF1"/>
        </w:rPr>
        <w:t>° :</w:t>
      </w:r>
      <w:proofErr w:type="gramEnd"/>
      <w:r>
        <w:rPr>
          <w:color w:val="FFFFF1"/>
        </w:rPr>
        <w:t xml:space="preserve"> big zoom.</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首先根据输入，重新计算位置，水平角，竖直角和视场角（</w:t>
      </w:r>
      <w:r>
        <w:rPr>
          <w:rFonts w:ascii="Georgia" w:hAnsi="Georgia"/>
          <w:color w:val="666666"/>
          <w:sz w:val="21"/>
          <w:szCs w:val="21"/>
        </w:rPr>
        <w:t>FoV</w:t>
      </w:r>
      <w:r>
        <w:rPr>
          <w:rFonts w:ascii="Georgia" w:hAnsi="Georgia"/>
          <w:color w:val="666666"/>
          <w:sz w:val="21"/>
          <w:szCs w:val="21"/>
        </w:rPr>
        <w:t>）；再由它们算出视图和投影矩阵。</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方向</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读取鼠标位置是容易的：</w:t>
      </w:r>
    </w:p>
    <w:p w:rsidR="00A135E5" w:rsidRDefault="00A135E5" w:rsidP="00A135E5">
      <w:pPr>
        <w:pStyle w:val="HTML"/>
        <w:shd w:val="clear" w:color="auto" w:fill="23241F"/>
        <w:spacing w:before="240" w:after="240"/>
        <w:rPr>
          <w:color w:val="FFFFF1"/>
        </w:rPr>
      </w:pPr>
      <w:r>
        <w:rPr>
          <w:color w:val="FFFFF1"/>
        </w:rPr>
        <w:t>// Get mouse position</w:t>
      </w:r>
    </w:p>
    <w:p w:rsidR="00A135E5" w:rsidRDefault="00A135E5" w:rsidP="00A135E5">
      <w:pPr>
        <w:pStyle w:val="HTML"/>
        <w:shd w:val="clear" w:color="auto" w:fill="23241F"/>
        <w:spacing w:before="240" w:after="240"/>
        <w:rPr>
          <w:color w:val="FFFFF1"/>
        </w:rPr>
      </w:pPr>
      <w:proofErr w:type="gramStart"/>
      <w:r>
        <w:rPr>
          <w:color w:val="FFFFF1"/>
        </w:rPr>
        <w:t>int</w:t>
      </w:r>
      <w:proofErr w:type="gramEnd"/>
      <w:r>
        <w:rPr>
          <w:color w:val="FFFFF1"/>
        </w:rPr>
        <w:t xml:space="preserve"> xpos, ypos;</w:t>
      </w:r>
    </w:p>
    <w:p w:rsidR="00A135E5" w:rsidRDefault="00A135E5" w:rsidP="00A135E5">
      <w:pPr>
        <w:pStyle w:val="HTML"/>
        <w:shd w:val="clear" w:color="auto" w:fill="23241F"/>
        <w:spacing w:before="240" w:after="240"/>
        <w:rPr>
          <w:color w:val="FFFFF1"/>
        </w:rPr>
      </w:pPr>
      <w:proofErr w:type="gramStart"/>
      <w:r>
        <w:rPr>
          <w:color w:val="FFFFF1"/>
        </w:rPr>
        <w:t>glfwGetMousePos(</w:t>
      </w:r>
      <w:proofErr w:type="gramEnd"/>
      <w:r>
        <w:rPr>
          <w:color w:val="FFFFF1"/>
        </w:rPr>
        <w:t>&amp;xpos, &amp;ypos);</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我们需要把光标放到屏幕中心，否则它将很快移到屏幕外，导致无法响应。</w:t>
      </w:r>
    </w:p>
    <w:p w:rsidR="00A135E5" w:rsidRDefault="00A135E5" w:rsidP="00A135E5">
      <w:pPr>
        <w:pStyle w:val="HTML"/>
        <w:shd w:val="clear" w:color="auto" w:fill="23241F"/>
        <w:spacing w:before="240" w:after="240"/>
        <w:rPr>
          <w:color w:val="FFFFF1"/>
        </w:rPr>
      </w:pPr>
      <w:r>
        <w:rPr>
          <w:color w:val="FFFFF1"/>
        </w:rPr>
        <w:t>// Reset mouse position for next frame</w:t>
      </w:r>
    </w:p>
    <w:p w:rsidR="00A135E5" w:rsidRDefault="00A135E5" w:rsidP="00A135E5">
      <w:pPr>
        <w:pStyle w:val="HTML"/>
        <w:shd w:val="clear" w:color="auto" w:fill="23241F"/>
        <w:spacing w:before="240" w:after="240"/>
        <w:rPr>
          <w:color w:val="FFFFF1"/>
        </w:rPr>
      </w:pPr>
      <w:proofErr w:type="gramStart"/>
      <w:r>
        <w:rPr>
          <w:color w:val="FFFFF1"/>
        </w:rPr>
        <w:t>glfwSetMousePos(</w:t>
      </w:r>
      <w:proofErr w:type="gramEnd"/>
      <w:r>
        <w:rPr>
          <w:color w:val="FFFFF1"/>
        </w:rPr>
        <w:t>1024/2, 768/2);</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注意：这段代码假设窗口大小是</w:t>
      </w:r>
      <w:r>
        <w:rPr>
          <w:rFonts w:ascii="Georgia" w:hAnsi="Georgia"/>
          <w:color w:val="666666"/>
          <w:sz w:val="21"/>
          <w:szCs w:val="21"/>
        </w:rPr>
        <w:t>1024*768</w:t>
      </w:r>
      <w:r>
        <w:rPr>
          <w:rFonts w:ascii="Georgia" w:hAnsi="Georgia"/>
          <w:color w:val="666666"/>
          <w:sz w:val="21"/>
          <w:szCs w:val="21"/>
        </w:rPr>
        <w:t>，这不是必须的。你可以用</w:t>
      </w:r>
      <w:r>
        <w:rPr>
          <w:rFonts w:ascii="Georgia" w:hAnsi="Georgia"/>
          <w:color w:val="666666"/>
          <w:sz w:val="21"/>
          <w:szCs w:val="21"/>
        </w:rPr>
        <w:t>glfwGetWindowSize</w:t>
      </w:r>
      <w:r>
        <w:rPr>
          <w:rFonts w:ascii="Georgia" w:hAnsi="Georgia"/>
          <w:color w:val="666666"/>
          <w:sz w:val="21"/>
          <w:szCs w:val="21"/>
        </w:rPr>
        <w:t>来设定窗口大小。</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计算观察角度：</w:t>
      </w:r>
    </w:p>
    <w:p w:rsidR="00A135E5" w:rsidRDefault="00A135E5" w:rsidP="00A135E5">
      <w:pPr>
        <w:pStyle w:val="HTML"/>
        <w:shd w:val="clear" w:color="auto" w:fill="23241F"/>
        <w:spacing w:before="240" w:after="240"/>
        <w:rPr>
          <w:color w:val="FFFFF1"/>
        </w:rPr>
      </w:pPr>
      <w:r>
        <w:rPr>
          <w:color w:val="FFFFF1"/>
        </w:rPr>
        <w:t>// Compute new orientation</w:t>
      </w:r>
    </w:p>
    <w:p w:rsidR="00A135E5" w:rsidRDefault="00A135E5" w:rsidP="00A135E5">
      <w:pPr>
        <w:pStyle w:val="HTML"/>
        <w:shd w:val="clear" w:color="auto" w:fill="23241F"/>
        <w:spacing w:before="240" w:after="240"/>
        <w:rPr>
          <w:color w:val="FFFFF1"/>
        </w:rPr>
      </w:pPr>
      <w:proofErr w:type="gramStart"/>
      <w:r>
        <w:rPr>
          <w:color w:val="FFFFF1"/>
        </w:rPr>
        <w:t>horizontalAngle</w:t>
      </w:r>
      <w:proofErr w:type="gramEnd"/>
      <w:r>
        <w:rPr>
          <w:color w:val="FFFFF1"/>
        </w:rPr>
        <w:t xml:space="preserve"> += mouseSpeed * deltaTime * float(1024/2 - xpos );</w:t>
      </w:r>
    </w:p>
    <w:p w:rsidR="00A135E5" w:rsidRDefault="00A135E5" w:rsidP="00A135E5">
      <w:pPr>
        <w:pStyle w:val="HTML"/>
        <w:shd w:val="clear" w:color="auto" w:fill="23241F"/>
        <w:spacing w:before="240" w:after="240"/>
        <w:rPr>
          <w:color w:val="FFFFF1"/>
        </w:rPr>
      </w:pPr>
      <w:proofErr w:type="gramStart"/>
      <w:r>
        <w:rPr>
          <w:color w:val="FFFFF1"/>
        </w:rPr>
        <w:t>verticalAngle</w:t>
      </w:r>
      <w:proofErr w:type="gramEnd"/>
      <w:r>
        <w:rPr>
          <w:color w:val="FFFFF1"/>
        </w:rPr>
        <w:t xml:space="preserve">   += mouseSpeed * deltaTime * float( 768/2 - ypos );</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从右往左阅读这几行代码：</w:t>
      </w:r>
    </w:p>
    <w:p w:rsidR="00A135E5" w:rsidRDefault="00A135E5" w:rsidP="00A135E5">
      <w:pPr>
        <w:widowControl/>
        <w:numPr>
          <w:ilvl w:val="0"/>
          <w:numId w:val="2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1024/2 – xpos</w:t>
      </w:r>
      <w:r>
        <w:rPr>
          <w:rFonts w:ascii="Georgia" w:hAnsi="Georgia"/>
          <w:color w:val="666666"/>
          <w:szCs w:val="21"/>
        </w:rPr>
        <w:t>表示鼠标离窗口中心点的距离。这个值越大，转动角越大。</w:t>
      </w:r>
    </w:p>
    <w:p w:rsidR="00A135E5" w:rsidRDefault="00A135E5" w:rsidP="00A135E5">
      <w:pPr>
        <w:widowControl/>
        <w:numPr>
          <w:ilvl w:val="0"/>
          <w:numId w:val="2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float(…)</w:t>
      </w:r>
      <w:r>
        <w:rPr>
          <w:rFonts w:ascii="Georgia" w:hAnsi="Georgia"/>
          <w:color w:val="666666"/>
          <w:szCs w:val="21"/>
        </w:rPr>
        <w:t>是浮点数转换，使乘法顺利进行</w:t>
      </w:r>
    </w:p>
    <w:p w:rsidR="00A135E5" w:rsidRDefault="00A135E5" w:rsidP="00A135E5">
      <w:pPr>
        <w:widowControl/>
        <w:numPr>
          <w:ilvl w:val="0"/>
          <w:numId w:val="2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mouseSpeed</w:t>
      </w:r>
      <w:r>
        <w:rPr>
          <w:rFonts w:ascii="Georgia" w:hAnsi="Georgia"/>
          <w:color w:val="666666"/>
          <w:szCs w:val="21"/>
        </w:rPr>
        <w:t>用来加速或减慢旋转，可以随你调整或让用户选择。</w:t>
      </w:r>
    </w:p>
    <w:p w:rsidR="00A135E5" w:rsidRDefault="00A135E5" w:rsidP="00A135E5">
      <w:pPr>
        <w:widowControl/>
        <w:numPr>
          <w:ilvl w:val="0"/>
          <w:numId w:val="2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 xml:space="preserve">+= : </w:t>
      </w:r>
      <w:r>
        <w:rPr>
          <w:rFonts w:ascii="Georgia" w:hAnsi="Georgia"/>
          <w:color w:val="666666"/>
          <w:szCs w:val="21"/>
        </w:rPr>
        <w:t>如果你没移动鼠标，</w:t>
      </w:r>
      <w:r>
        <w:rPr>
          <w:rFonts w:ascii="Georgia" w:hAnsi="Georgia"/>
          <w:color w:val="666666"/>
          <w:szCs w:val="21"/>
        </w:rPr>
        <w:t>1024/2-xpos</w:t>
      </w:r>
      <w:r>
        <w:rPr>
          <w:rFonts w:ascii="Georgia" w:hAnsi="Georgia"/>
          <w:color w:val="666666"/>
          <w:szCs w:val="21"/>
        </w:rPr>
        <w:t>的值为零，</w:t>
      </w:r>
      <w:r>
        <w:rPr>
          <w:rFonts w:ascii="Georgia" w:hAnsi="Georgia"/>
          <w:color w:val="666666"/>
          <w:szCs w:val="21"/>
        </w:rPr>
        <w:t>horizontalAngle+=0</w:t>
      </w:r>
      <w:r>
        <w:rPr>
          <w:rFonts w:ascii="Georgia" w:hAnsi="Georgia"/>
          <w:color w:val="666666"/>
          <w:szCs w:val="21"/>
        </w:rPr>
        <w:t>不改变</w:t>
      </w:r>
      <w:r>
        <w:rPr>
          <w:rFonts w:ascii="Georgia" w:hAnsi="Georgia"/>
          <w:color w:val="666666"/>
          <w:szCs w:val="21"/>
        </w:rPr>
        <w:t>horizontalAngle</w:t>
      </w:r>
      <w:r>
        <w:rPr>
          <w:rFonts w:ascii="Georgia" w:hAnsi="Georgia"/>
          <w:color w:val="666666"/>
          <w:szCs w:val="21"/>
        </w:rPr>
        <w:t>的值。如果你用的是</w:t>
      </w:r>
      <w:proofErr w:type="gramStart"/>
      <w:r>
        <w:rPr>
          <w:rFonts w:ascii="Georgia" w:hAnsi="Georgia"/>
          <w:color w:val="666666"/>
          <w:szCs w:val="21"/>
        </w:rPr>
        <w:t>”</w:t>
      </w:r>
      <w:proofErr w:type="gramEnd"/>
      <w:r>
        <w:rPr>
          <w:rFonts w:ascii="Georgia" w:hAnsi="Georgia"/>
          <w:color w:val="666666"/>
          <w:szCs w:val="21"/>
        </w:rPr>
        <w:t>=</w:t>
      </w:r>
      <w:proofErr w:type="gramStart"/>
      <w:r>
        <w:rPr>
          <w:rFonts w:ascii="Georgia" w:hAnsi="Georgia"/>
          <w:color w:val="666666"/>
          <w:szCs w:val="21"/>
        </w:rPr>
        <w:t>”</w:t>
      </w:r>
      <w:proofErr w:type="gramEnd"/>
      <w:r>
        <w:rPr>
          <w:rFonts w:ascii="Georgia" w:hAnsi="Georgia"/>
          <w:color w:val="666666"/>
          <w:szCs w:val="21"/>
        </w:rPr>
        <w:t>，每帧视角都被强制转回到原始方向，这就不好了。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现在，在世界坐标系</w:t>
      </w:r>
      <w:proofErr w:type="gramStart"/>
      <w:r>
        <w:rPr>
          <w:rFonts w:ascii="Georgia" w:hAnsi="Georgia"/>
          <w:color w:val="666666"/>
          <w:sz w:val="21"/>
          <w:szCs w:val="21"/>
        </w:rPr>
        <w:t>下计算</w:t>
      </w:r>
      <w:proofErr w:type="gramEnd"/>
      <w:r>
        <w:rPr>
          <w:rFonts w:ascii="Georgia" w:hAnsi="Georgia"/>
          <w:color w:val="666666"/>
          <w:sz w:val="21"/>
          <w:szCs w:val="21"/>
        </w:rPr>
        <w:t>一个向量，代表视线方向。</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Direction :</w:t>
      </w:r>
      <w:proofErr w:type="gramEnd"/>
      <w:r>
        <w:rPr>
          <w:color w:val="FFFFF1"/>
        </w:rPr>
        <w:t xml:space="preserve"> Spherical coordinates to Cartesian coordinates conversion</w:t>
      </w:r>
    </w:p>
    <w:p w:rsidR="00A135E5" w:rsidRDefault="00A135E5" w:rsidP="00A135E5">
      <w:pPr>
        <w:pStyle w:val="HTML"/>
        <w:shd w:val="clear" w:color="auto" w:fill="23241F"/>
        <w:spacing w:before="240" w:after="240"/>
        <w:rPr>
          <w:color w:val="FFFFF1"/>
        </w:rPr>
      </w:pPr>
      <w:proofErr w:type="gramStart"/>
      <w:r>
        <w:rPr>
          <w:color w:val="FFFFF1"/>
        </w:rPr>
        <w:t>glm::vec3</w:t>
      </w:r>
      <w:proofErr w:type="gramEnd"/>
      <w:r>
        <w:rPr>
          <w:color w:val="FFFFF1"/>
        </w:rPr>
        <w:t xml:space="preserve"> direction(</w:t>
      </w:r>
    </w:p>
    <w:p w:rsidR="00A135E5" w:rsidRDefault="00A135E5" w:rsidP="00A135E5">
      <w:pPr>
        <w:pStyle w:val="HTML"/>
        <w:shd w:val="clear" w:color="auto" w:fill="23241F"/>
        <w:spacing w:before="240" w:after="240"/>
        <w:rPr>
          <w:color w:val="FFFFF1"/>
        </w:rPr>
      </w:pPr>
      <w:r>
        <w:rPr>
          <w:color w:val="FFFFF1"/>
        </w:rPr>
        <w:lastRenderedPageBreak/>
        <w:t xml:space="preserve">    </w:t>
      </w:r>
      <w:proofErr w:type="gramStart"/>
      <w:r>
        <w:rPr>
          <w:color w:val="FFFFF1"/>
        </w:rPr>
        <w:t>cos(</w:t>
      </w:r>
      <w:proofErr w:type="gramEnd"/>
      <w:r>
        <w:rPr>
          <w:color w:val="FFFFF1"/>
        </w:rPr>
        <w:t>verticalAngle) * sin(horizontalAngle),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sin(</w:t>
      </w:r>
      <w:proofErr w:type="gramEnd"/>
      <w:r>
        <w:rPr>
          <w:color w:val="FFFFF1"/>
        </w:rPr>
        <w:t>verticalAngle),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cos(</w:t>
      </w:r>
      <w:proofErr w:type="gramEnd"/>
      <w:r>
        <w:rPr>
          <w:color w:val="FFFFF1"/>
        </w:rPr>
        <w:t>verticalAngle) * cos(horizontalAngle)</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这是一种标准计算，如果你不了解余弦和正弦，下面有一个简短的解释：</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1431925" cy="1431925"/>
            <wp:effectExtent l="0" t="0" r="0" b="0"/>
            <wp:docPr id="49" name="图片 49" descr="http://www.tairan.com/usr/uploads/2014/04/t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tairan.com/usr/uploads/2014/04/trig.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上面的公式，只是上图在三维空间下的推广。</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我们想算出相机的『上方向』。『上方向』不一定是</w:t>
      </w:r>
      <w:r>
        <w:rPr>
          <w:rFonts w:ascii="Georgia" w:hAnsi="Georgia"/>
          <w:color w:val="666666"/>
          <w:sz w:val="21"/>
          <w:szCs w:val="21"/>
        </w:rPr>
        <w:t>Y</w:t>
      </w:r>
      <w:r>
        <w:rPr>
          <w:rFonts w:ascii="Georgia" w:hAnsi="Georgia"/>
          <w:color w:val="666666"/>
          <w:sz w:val="21"/>
          <w:szCs w:val="21"/>
        </w:rPr>
        <w:t>轴正方向：你俯视时，『上方向』实际上是水平的。这里有一个例子，位置相同，视点相同的相机，却有不同的『上方向』。</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例中，唯一不变的是，『相机的右边』这个方向始终取水平方向。你可以试试：保持手臂水平伸直，向正上方看、向下看；向这之间的任何方向看（译注：『看』立刻产生视线方向）。现在定义『右方向』向量：因为是水平的，故</w:t>
      </w:r>
      <w:r>
        <w:rPr>
          <w:rFonts w:ascii="Georgia" w:hAnsi="Georgia"/>
          <w:color w:val="666666"/>
          <w:sz w:val="21"/>
          <w:szCs w:val="21"/>
        </w:rPr>
        <w:t>Y</w:t>
      </w:r>
      <w:r>
        <w:rPr>
          <w:rFonts w:ascii="Georgia" w:hAnsi="Georgia"/>
          <w:color w:val="666666"/>
          <w:sz w:val="21"/>
          <w:szCs w:val="21"/>
        </w:rPr>
        <w:t>坐标为零，</w:t>
      </w:r>
      <w:r>
        <w:rPr>
          <w:rFonts w:ascii="Georgia" w:hAnsi="Georgia"/>
          <w:color w:val="666666"/>
          <w:sz w:val="21"/>
          <w:szCs w:val="21"/>
        </w:rPr>
        <w:t>X</w:t>
      </w:r>
      <w:r>
        <w:rPr>
          <w:rFonts w:ascii="Georgia" w:hAnsi="Georgia"/>
          <w:color w:val="666666"/>
          <w:sz w:val="21"/>
          <w:szCs w:val="21"/>
        </w:rPr>
        <w:t>和</w:t>
      </w:r>
      <w:r>
        <w:rPr>
          <w:rFonts w:ascii="Georgia" w:hAnsi="Georgia"/>
          <w:color w:val="666666"/>
          <w:sz w:val="21"/>
          <w:szCs w:val="21"/>
        </w:rPr>
        <w:t>Z</w:t>
      </w:r>
      <w:r>
        <w:rPr>
          <w:rFonts w:ascii="Georgia" w:hAnsi="Georgia"/>
          <w:color w:val="666666"/>
          <w:sz w:val="21"/>
          <w:szCs w:val="21"/>
        </w:rPr>
        <w:t>值就像上图中的一样，只是角度旋转了</w:t>
      </w:r>
      <w:r>
        <w:rPr>
          <w:rFonts w:ascii="Georgia" w:hAnsi="Georgia"/>
          <w:color w:val="666666"/>
          <w:sz w:val="21"/>
          <w:szCs w:val="21"/>
        </w:rPr>
        <w:t>90</w:t>
      </w:r>
      <w:r>
        <w:rPr>
          <w:rFonts w:ascii="Georgia" w:hAnsi="Georgia"/>
          <w:color w:val="666666"/>
          <w:sz w:val="21"/>
          <w:szCs w:val="21"/>
        </w:rPr>
        <w:t>度，或</w:t>
      </w:r>
      <w:r>
        <w:rPr>
          <w:rFonts w:ascii="Georgia" w:hAnsi="Georgia"/>
          <w:color w:val="666666"/>
          <w:sz w:val="21"/>
          <w:szCs w:val="21"/>
        </w:rPr>
        <w:t>Pi/2</w:t>
      </w:r>
      <w:r>
        <w:rPr>
          <w:rFonts w:ascii="Georgia" w:hAnsi="Georgia"/>
          <w:color w:val="666666"/>
          <w:sz w:val="21"/>
          <w:szCs w:val="21"/>
        </w:rPr>
        <w:t>弧度。</w:t>
      </w:r>
    </w:p>
    <w:p w:rsidR="00A135E5" w:rsidRDefault="00A135E5" w:rsidP="00A135E5">
      <w:pPr>
        <w:pStyle w:val="HTML"/>
        <w:shd w:val="clear" w:color="auto" w:fill="23241F"/>
        <w:spacing w:before="240" w:after="240"/>
        <w:rPr>
          <w:color w:val="FFFFF1"/>
        </w:rPr>
      </w:pPr>
      <w:r>
        <w:rPr>
          <w:color w:val="FFFFF1"/>
        </w:rPr>
        <w:t>// Right vector</w:t>
      </w:r>
    </w:p>
    <w:p w:rsidR="00A135E5" w:rsidRDefault="00A135E5" w:rsidP="00A135E5">
      <w:pPr>
        <w:pStyle w:val="HTML"/>
        <w:shd w:val="clear" w:color="auto" w:fill="23241F"/>
        <w:spacing w:before="240" w:after="240"/>
        <w:rPr>
          <w:color w:val="FFFFF1"/>
        </w:rPr>
      </w:pPr>
      <w:proofErr w:type="gramStart"/>
      <w:r>
        <w:rPr>
          <w:color w:val="FFFFF1"/>
        </w:rPr>
        <w:t>glm::vec3</w:t>
      </w:r>
      <w:proofErr w:type="gramEnd"/>
      <w:r>
        <w:rPr>
          <w:color w:val="FFFFF1"/>
        </w:rPr>
        <w:t xml:space="preserve"> right = glm::vec3(</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sin(</w:t>
      </w:r>
      <w:proofErr w:type="gramEnd"/>
      <w:r>
        <w:rPr>
          <w:color w:val="FFFFF1"/>
        </w:rPr>
        <w:t>horizontalAngle - 3.14f/2.0f),</w:t>
      </w:r>
    </w:p>
    <w:p w:rsidR="00A135E5" w:rsidRDefault="00A135E5" w:rsidP="00A135E5">
      <w:pPr>
        <w:pStyle w:val="HTML"/>
        <w:shd w:val="clear" w:color="auto" w:fill="23241F"/>
        <w:spacing w:before="240" w:after="240"/>
        <w:rPr>
          <w:color w:val="FFFFF1"/>
        </w:rPr>
      </w:pPr>
      <w:r>
        <w:rPr>
          <w:color w:val="FFFFF1"/>
        </w:rPr>
        <w:t xml:space="preserve">    0,</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cos(</w:t>
      </w:r>
      <w:proofErr w:type="gramEnd"/>
      <w:r>
        <w:rPr>
          <w:color w:val="FFFFF1"/>
        </w:rPr>
        <w:t>horizontalAngle - 3.14f/2.0f)</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我们有一个『右方向』和一个视线方向，或者说是『前方向』。『上方向』垂直于这两者。一个很有用的数学工具可以让三者的联系变得简单：叉乘。</w:t>
      </w:r>
    </w:p>
    <w:p w:rsidR="00A135E5" w:rsidRDefault="00A135E5" w:rsidP="00A135E5">
      <w:pPr>
        <w:pStyle w:val="HTML"/>
        <w:shd w:val="clear" w:color="auto" w:fill="23241F"/>
        <w:spacing w:before="240" w:after="240"/>
        <w:rPr>
          <w:color w:val="FFFFF1"/>
        </w:rPr>
      </w:pPr>
      <w:r>
        <w:rPr>
          <w:color w:val="FFFFF1"/>
        </w:rPr>
        <w:t xml:space="preserve">// Up </w:t>
      </w:r>
      <w:proofErr w:type="gramStart"/>
      <w:r>
        <w:rPr>
          <w:color w:val="FFFFF1"/>
        </w:rPr>
        <w:t>vector :</w:t>
      </w:r>
      <w:proofErr w:type="gramEnd"/>
      <w:r>
        <w:rPr>
          <w:color w:val="FFFFF1"/>
        </w:rPr>
        <w:t xml:space="preserve"> perpendicular to both direction and right</w:t>
      </w:r>
    </w:p>
    <w:p w:rsidR="00A135E5" w:rsidRDefault="00A135E5" w:rsidP="00A135E5">
      <w:pPr>
        <w:pStyle w:val="HTML"/>
        <w:shd w:val="clear" w:color="auto" w:fill="23241F"/>
        <w:spacing w:before="240" w:after="240"/>
        <w:rPr>
          <w:color w:val="FFFFF1"/>
        </w:rPr>
      </w:pPr>
      <w:proofErr w:type="gramStart"/>
      <w:r>
        <w:rPr>
          <w:color w:val="FFFFF1"/>
        </w:rPr>
        <w:t>glm::vec3</w:t>
      </w:r>
      <w:proofErr w:type="gramEnd"/>
      <w:r>
        <w:rPr>
          <w:color w:val="FFFFF1"/>
        </w:rPr>
        <w:t xml:space="preserve"> up = glm::cross( right, direction );</w:t>
      </w:r>
    </w:p>
    <w:p w:rsidR="00A135E5" w:rsidRDefault="00A135E5" w:rsidP="00A135E5">
      <w:pPr>
        <w:pStyle w:val="a4"/>
        <w:shd w:val="clear" w:color="auto" w:fill="FFFFFF"/>
        <w:spacing w:line="315" w:lineRule="atLeast"/>
        <w:rPr>
          <w:rFonts w:ascii="Georgia" w:hAnsi="Georgia"/>
          <w:color w:val="666666"/>
          <w:sz w:val="21"/>
          <w:szCs w:val="21"/>
        </w:rPr>
      </w:pPr>
      <w:proofErr w:type="gramStart"/>
      <w:r>
        <w:rPr>
          <w:rFonts w:ascii="Georgia" w:hAnsi="Georgia"/>
          <w:color w:val="666666"/>
          <w:sz w:val="21"/>
          <w:szCs w:val="21"/>
        </w:rPr>
        <w:lastRenderedPageBreak/>
        <w:t>叉乘是</w:t>
      </w:r>
      <w:proofErr w:type="gramEnd"/>
      <w:r>
        <w:rPr>
          <w:rFonts w:ascii="Georgia" w:hAnsi="Georgia"/>
          <w:color w:val="666666"/>
          <w:sz w:val="21"/>
          <w:szCs w:val="21"/>
        </w:rPr>
        <w:t>在做什么呢？很简单，回忆第三课讲到的右手定则。第一个向量是大拇指；第二个是食指；</w:t>
      </w:r>
      <w:proofErr w:type="gramStart"/>
      <w:r>
        <w:rPr>
          <w:rFonts w:ascii="Georgia" w:hAnsi="Georgia"/>
          <w:color w:val="666666"/>
          <w:sz w:val="21"/>
          <w:szCs w:val="21"/>
        </w:rPr>
        <w:t>叉乘的</w:t>
      </w:r>
      <w:proofErr w:type="gramEnd"/>
      <w:r>
        <w:rPr>
          <w:rFonts w:ascii="Georgia" w:hAnsi="Georgia"/>
          <w:color w:val="666666"/>
          <w:sz w:val="21"/>
          <w:szCs w:val="21"/>
        </w:rPr>
        <w:t>结果就是中指。十分方便。</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位置</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代码十分直观。顺便说下，我用上</w:t>
      </w:r>
      <w:r>
        <w:rPr>
          <w:rFonts w:ascii="Georgia" w:hAnsi="Georgia"/>
          <w:color w:val="666666"/>
          <w:sz w:val="21"/>
          <w:szCs w:val="21"/>
        </w:rPr>
        <w:t>/</w:t>
      </w:r>
      <w:r>
        <w:rPr>
          <w:rFonts w:ascii="Georgia" w:hAnsi="Georgia"/>
          <w:color w:val="666666"/>
          <w:sz w:val="21"/>
          <w:szCs w:val="21"/>
        </w:rPr>
        <w:t>下</w:t>
      </w:r>
      <w:r>
        <w:rPr>
          <w:rFonts w:ascii="Georgia" w:hAnsi="Georgia"/>
          <w:color w:val="666666"/>
          <w:sz w:val="21"/>
          <w:szCs w:val="21"/>
        </w:rPr>
        <w:t>/</w:t>
      </w:r>
      <w:r>
        <w:rPr>
          <w:rFonts w:ascii="Georgia" w:hAnsi="Georgia"/>
          <w:color w:val="666666"/>
          <w:sz w:val="21"/>
          <w:szCs w:val="21"/>
        </w:rPr>
        <w:t>右</w:t>
      </w:r>
      <w:r>
        <w:rPr>
          <w:rFonts w:ascii="Georgia" w:hAnsi="Georgia"/>
          <w:color w:val="666666"/>
          <w:sz w:val="21"/>
          <w:szCs w:val="21"/>
        </w:rPr>
        <w:t>/</w:t>
      </w:r>
      <w:r>
        <w:rPr>
          <w:rFonts w:ascii="Georgia" w:hAnsi="Georgia"/>
          <w:color w:val="666666"/>
          <w:sz w:val="21"/>
          <w:szCs w:val="21"/>
        </w:rPr>
        <w:t>左键而不用</w:t>
      </w:r>
      <w:r>
        <w:rPr>
          <w:rFonts w:ascii="Georgia" w:hAnsi="Georgia"/>
          <w:color w:val="666666"/>
          <w:sz w:val="21"/>
          <w:szCs w:val="21"/>
        </w:rPr>
        <w:t>wsad</w:t>
      </w:r>
      <w:r>
        <w:rPr>
          <w:rFonts w:ascii="Georgia" w:hAnsi="Georgia"/>
          <w:color w:val="666666"/>
          <w:sz w:val="21"/>
          <w:szCs w:val="21"/>
        </w:rPr>
        <w:t>；是因为我的</w:t>
      </w:r>
      <w:r>
        <w:rPr>
          <w:rFonts w:ascii="Georgia" w:hAnsi="Georgia"/>
          <w:color w:val="666666"/>
          <w:sz w:val="21"/>
          <w:szCs w:val="21"/>
        </w:rPr>
        <w:t>azerty</w:t>
      </w:r>
      <w:r>
        <w:rPr>
          <w:rFonts w:ascii="Georgia" w:hAnsi="Georgia"/>
          <w:color w:val="666666"/>
          <w:sz w:val="21"/>
          <w:szCs w:val="21"/>
        </w:rPr>
        <w:t>键盘中，美式键盘的</w:t>
      </w:r>
      <w:r>
        <w:rPr>
          <w:rFonts w:ascii="Georgia" w:hAnsi="Georgia"/>
          <w:color w:val="666666"/>
          <w:sz w:val="21"/>
          <w:szCs w:val="21"/>
        </w:rPr>
        <w:t>awsd</w:t>
      </w:r>
      <w:r>
        <w:rPr>
          <w:rFonts w:ascii="Georgia" w:hAnsi="Georgia"/>
          <w:color w:val="666666"/>
          <w:sz w:val="21"/>
          <w:szCs w:val="21"/>
        </w:rPr>
        <w:t>键位处实际上是</w:t>
      </w:r>
      <w:r>
        <w:rPr>
          <w:rFonts w:ascii="Georgia" w:hAnsi="Georgia"/>
          <w:color w:val="666666"/>
          <w:sz w:val="21"/>
          <w:szCs w:val="21"/>
        </w:rPr>
        <w:t>zqsd</w:t>
      </w:r>
      <w:r>
        <w:rPr>
          <w:rFonts w:ascii="Georgia" w:hAnsi="Georgia"/>
          <w:color w:val="666666"/>
          <w:sz w:val="21"/>
          <w:szCs w:val="21"/>
        </w:rPr>
        <w:t>。</w:t>
      </w:r>
      <w:r>
        <w:rPr>
          <w:rFonts w:ascii="Georgia" w:hAnsi="Georgia"/>
          <w:color w:val="666666"/>
          <w:sz w:val="21"/>
          <w:szCs w:val="21"/>
        </w:rPr>
        <w:t>qwerZ</w:t>
      </w:r>
      <w:r>
        <w:rPr>
          <w:rFonts w:ascii="Georgia" w:hAnsi="Georgia"/>
          <w:color w:val="666666"/>
          <w:sz w:val="21"/>
          <w:szCs w:val="21"/>
        </w:rPr>
        <w:t>键盘其实又不一样了，更别提韩国键盘了。我甚至不知道韩国人民用的键盘是什么布局，但我猜想肯定很不一样。</w:t>
      </w:r>
    </w:p>
    <w:p w:rsidR="00A135E5" w:rsidRDefault="00A135E5" w:rsidP="00A135E5">
      <w:pPr>
        <w:pStyle w:val="HTML"/>
        <w:shd w:val="clear" w:color="auto" w:fill="23241F"/>
        <w:spacing w:before="240" w:after="240"/>
        <w:rPr>
          <w:color w:val="FFFFF1"/>
        </w:rPr>
      </w:pPr>
      <w:r>
        <w:rPr>
          <w:color w:val="FFFFF1"/>
        </w:rPr>
        <w:t>// Move forward</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(glfwGetKey( GLFW_KEY_UP ) == GLFW_PRESS){</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 xml:space="preserve"> += direction * deltaTime * speed;</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HTML"/>
        <w:shd w:val="clear" w:color="auto" w:fill="23241F"/>
        <w:spacing w:before="240" w:after="240"/>
        <w:rPr>
          <w:color w:val="FFFFF1"/>
        </w:rPr>
      </w:pPr>
      <w:r>
        <w:rPr>
          <w:color w:val="FFFFF1"/>
        </w:rPr>
        <w:t>// Move backward</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(glfwGetKey( GLFW_KEY_DOWN ) == GLFW_PRESS){</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 xml:space="preserve"> -= direction * deltaTime * speed;</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HTML"/>
        <w:shd w:val="clear" w:color="auto" w:fill="23241F"/>
        <w:spacing w:before="240" w:after="240"/>
        <w:rPr>
          <w:color w:val="FFFFF1"/>
        </w:rPr>
      </w:pPr>
      <w:r>
        <w:rPr>
          <w:color w:val="FFFFF1"/>
        </w:rPr>
        <w:t>// Strafe right</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(glfwGetKey( GLFW_KEY_RIGHT ) == GLFW_PRESS){</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 xml:space="preserve"> += right * deltaTime * speed;</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HTML"/>
        <w:shd w:val="clear" w:color="auto" w:fill="23241F"/>
        <w:spacing w:before="240" w:after="240"/>
        <w:rPr>
          <w:color w:val="FFFFF1"/>
        </w:rPr>
      </w:pPr>
      <w:r>
        <w:rPr>
          <w:color w:val="FFFFF1"/>
        </w:rPr>
        <w:t>// Strafe left</w:t>
      </w:r>
    </w:p>
    <w:p w:rsidR="00A135E5" w:rsidRDefault="00A135E5" w:rsidP="00A135E5">
      <w:pPr>
        <w:pStyle w:val="HTML"/>
        <w:shd w:val="clear" w:color="auto" w:fill="23241F"/>
        <w:spacing w:before="240" w:after="240"/>
        <w:rPr>
          <w:color w:val="FFFFF1"/>
        </w:rPr>
      </w:pPr>
      <w:proofErr w:type="gramStart"/>
      <w:r>
        <w:rPr>
          <w:color w:val="FFFFF1"/>
        </w:rPr>
        <w:t>if</w:t>
      </w:r>
      <w:proofErr w:type="gramEnd"/>
      <w:r>
        <w:rPr>
          <w:color w:val="FFFFF1"/>
        </w:rPr>
        <w:t xml:space="preserve"> (glfwGetKey( GLFW_KEY_LEFT ) == GLFW_PRESS){</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 xml:space="preserve"> -= right * deltaTime * speed;</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这里唯一特别的是</w:t>
      </w:r>
      <w:r>
        <w:rPr>
          <w:rFonts w:ascii="Georgia" w:hAnsi="Georgia"/>
          <w:color w:val="666666"/>
          <w:sz w:val="21"/>
          <w:szCs w:val="21"/>
        </w:rPr>
        <w:t>deltaTime</w:t>
      </w:r>
      <w:r>
        <w:rPr>
          <w:rFonts w:ascii="Georgia" w:hAnsi="Georgia"/>
          <w:color w:val="666666"/>
          <w:sz w:val="21"/>
          <w:szCs w:val="21"/>
        </w:rPr>
        <w:t>。你不会希望每帧偏移</w:t>
      </w:r>
      <w:r>
        <w:rPr>
          <w:rFonts w:ascii="Georgia" w:hAnsi="Georgia"/>
          <w:color w:val="666666"/>
          <w:sz w:val="21"/>
          <w:szCs w:val="21"/>
        </w:rPr>
        <w:t>1</w:t>
      </w:r>
      <w:r>
        <w:rPr>
          <w:rFonts w:ascii="Georgia" w:hAnsi="Georgia"/>
          <w:color w:val="666666"/>
          <w:sz w:val="21"/>
          <w:szCs w:val="21"/>
        </w:rPr>
        <w:t>单元的，原因很简单：</w:t>
      </w:r>
    </w:p>
    <w:p w:rsidR="00A135E5" w:rsidRDefault="00A135E5" w:rsidP="00A135E5">
      <w:pPr>
        <w:widowControl/>
        <w:numPr>
          <w:ilvl w:val="0"/>
          <w:numId w:val="2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如果你有一台快电脑，每秒能跑</w:t>
      </w:r>
      <w:r>
        <w:rPr>
          <w:rFonts w:ascii="Georgia" w:hAnsi="Georgia"/>
          <w:color w:val="666666"/>
          <w:szCs w:val="21"/>
        </w:rPr>
        <w:t>60</w:t>
      </w:r>
      <w:r>
        <w:rPr>
          <w:rFonts w:ascii="Georgia" w:hAnsi="Georgia"/>
          <w:color w:val="666666"/>
          <w:szCs w:val="21"/>
        </w:rPr>
        <w:t>帧，你每秒移动</w:t>
      </w:r>
      <w:r>
        <w:rPr>
          <w:rFonts w:ascii="Georgia" w:hAnsi="Georgia"/>
          <w:color w:val="666666"/>
          <w:szCs w:val="21"/>
        </w:rPr>
        <w:t>60*speed</w:t>
      </w:r>
      <w:proofErr w:type="gramStart"/>
      <w:r>
        <w:rPr>
          <w:rFonts w:ascii="Georgia" w:hAnsi="Georgia"/>
          <w:color w:val="666666"/>
          <w:szCs w:val="21"/>
        </w:rPr>
        <w:t>个</w:t>
      </w:r>
      <w:proofErr w:type="gramEnd"/>
      <w:r>
        <w:rPr>
          <w:rFonts w:ascii="Georgia" w:hAnsi="Georgia"/>
          <w:color w:val="666666"/>
          <w:szCs w:val="21"/>
        </w:rPr>
        <w:t>单位。</w:t>
      </w:r>
    </w:p>
    <w:p w:rsidR="00A135E5" w:rsidRDefault="00A135E5" w:rsidP="00A135E5">
      <w:pPr>
        <w:widowControl/>
        <w:numPr>
          <w:ilvl w:val="0"/>
          <w:numId w:val="2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如果你有一台慢电脑，每秒能跑</w:t>
      </w:r>
      <w:r>
        <w:rPr>
          <w:rFonts w:ascii="Georgia" w:hAnsi="Georgia"/>
          <w:color w:val="666666"/>
          <w:szCs w:val="21"/>
        </w:rPr>
        <w:t>20</w:t>
      </w:r>
      <w:r>
        <w:rPr>
          <w:rFonts w:ascii="Georgia" w:hAnsi="Georgia"/>
          <w:color w:val="666666"/>
          <w:szCs w:val="21"/>
        </w:rPr>
        <w:t>帧，你每秒移动</w:t>
      </w:r>
      <w:r>
        <w:rPr>
          <w:rFonts w:ascii="Georgia" w:hAnsi="Georgia"/>
          <w:color w:val="666666"/>
          <w:szCs w:val="21"/>
        </w:rPr>
        <w:t>20*speed</w:t>
      </w:r>
      <w:proofErr w:type="gramStart"/>
      <w:r>
        <w:rPr>
          <w:rFonts w:ascii="Georgia" w:hAnsi="Georgia"/>
          <w:color w:val="666666"/>
          <w:szCs w:val="21"/>
        </w:rPr>
        <w:t>个</w:t>
      </w:r>
      <w:proofErr w:type="gramEnd"/>
      <w:r>
        <w:rPr>
          <w:rFonts w:ascii="Georgia" w:hAnsi="Georgia"/>
          <w:color w:val="666666"/>
          <w:szCs w:val="21"/>
        </w:rPr>
        <w:t>单位。</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电脑性能不能成为速度不稳的借口；你需要通过</w:t>
      </w:r>
      <w:r>
        <w:rPr>
          <w:rFonts w:ascii="Georgia" w:hAnsi="Georgia"/>
          <w:color w:val="666666"/>
          <w:sz w:val="21"/>
          <w:szCs w:val="21"/>
        </w:rPr>
        <w:t>“</w:t>
      </w:r>
      <w:r>
        <w:rPr>
          <w:rFonts w:ascii="Georgia" w:hAnsi="Georgia"/>
          <w:color w:val="666666"/>
          <w:sz w:val="21"/>
          <w:szCs w:val="21"/>
        </w:rPr>
        <w:t>前一帧到现在的时间</w:t>
      </w:r>
      <w:r>
        <w:rPr>
          <w:rFonts w:ascii="Georgia" w:hAnsi="Georgia"/>
          <w:color w:val="666666"/>
          <w:sz w:val="21"/>
          <w:szCs w:val="21"/>
        </w:rPr>
        <w:t>”</w:t>
      </w:r>
      <w:r>
        <w:rPr>
          <w:rFonts w:ascii="Georgia" w:hAnsi="Georgia"/>
          <w:color w:val="666666"/>
          <w:sz w:val="21"/>
          <w:szCs w:val="21"/>
        </w:rPr>
        <w:t>或</w:t>
      </w:r>
      <w:r>
        <w:rPr>
          <w:rFonts w:ascii="Georgia" w:hAnsi="Georgia"/>
          <w:color w:val="666666"/>
          <w:sz w:val="21"/>
          <w:szCs w:val="21"/>
        </w:rPr>
        <w:t>“</w:t>
      </w:r>
      <w:r>
        <w:rPr>
          <w:rFonts w:ascii="Georgia" w:hAnsi="Georgia"/>
          <w:color w:val="666666"/>
          <w:sz w:val="21"/>
          <w:szCs w:val="21"/>
        </w:rPr>
        <w:t>时间间隔（</w:t>
      </w:r>
      <w:r>
        <w:rPr>
          <w:rFonts w:ascii="Georgia" w:hAnsi="Georgia"/>
          <w:color w:val="666666"/>
          <w:sz w:val="21"/>
          <w:szCs w:val="21"/>
        </w:rPr>
        <w:t>deltaTime</w:t>
      </w:r>
      <w:r>
        <w:rPr>
          <w:rFonts w:ascii="Georgia" w:hAnsi="Georgia"/>
          <w:color w:val="666666"/>
          <w:sz w:val="21"/>
          <w:szCs w:val="21"/>
        </w:rPr>
        <w:t>）</w:t>
      </w:r>
      <w:r>
        <w:rPr>
          <w:rFonts w:ascii="Georgia" w:hAnsi="Georgia"/>
          <w:color w:val="666666"/>
          <w:sz w:val="21"/>
          <w:szCs w:val="21"/>
        </w:rPr>
        <w:t>”</w:t>
      </w:r>
      <w:r>
        <w:rPr>
          <w:rFonts w:ascii="Georgia" w:hAnsi="Georgia"/>
          <w:color w:val="666666"/>
          <w:sz w:val="21"/>
          <w:szCs w:val="21"/>
        </w:rPr>
        <w:t>来控制移动步长。</w:t>
      </w:r>
    </w:p>
    <w:p w:rsidR="00A135E5" w:rsidRDefault="00A135E5" w:rsidP="00A135E5">
      <w:pPr>
        <w:widowControl/>
        <w:numPr>
          <w:ilvl w:val="0"/>
          <w:numId w:val="2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如果你有一台快电脑，每秒能跑</w:t>
      </w:r>
      <w:r>
        <w:rPr>
          <w:rFonts w:ascii="Georgia" w:hAnsi="Georgia"/>
          <w:color w:val="666666"/>
          <w:szCs w:val="21"/>
        </w:rPr>
        <w:t>60</w:t>
      </w:r>
      <w:r>
        <w:rPr>
          <w:rFonts w:ascii="Georgia" w:hAnsi="Georgia"/>
          <w:color w:val="666666"/>
          <w:szCs w:val="21"/>
        </w:rPr>
        <w:t>帧，你每帧移动</w:t>
      </w:r>
      <w:r>
        <w:rPr>
          <w:rFonts w:ascii="Georgia" w:hAnsi="Georgia"/>
          <w:color w:val="666666"/>
          <w:szCs w:val="21"/>
        </w:rPr>
        <w:t>1/60</w:t>
      </w:r>
      <w:r>
        <w:rPr>
          <w:rStyle w:val="a6"/>
          <w:rFonts w:ascii="Georgia" w:hAnsi="Georgia"/>
          <w:color w:val="666666"/>
          <w:szCs w:val="21"/>
        </w:rPr>
        <w:t>speed</w:t>
      </w:r>
      <w:proofErr w:type="gramStart"/>
      <w:r>
        <w:rPr>
          <w:rStyle w:val="a6"/>
          <w:rFonts w:ascii="Georgia" w:hAnsi="Georgia"/>
          <w:color w:val="666666"/>
          <w:szCs w:val="21"/>
        </w:rPr>
        <w:t>个</w:t>
      </w:r>
      <w:proofErr w:type="gramEnd"/>
      <w:r>
        <w:rPr>
          <w:rStyle w:val="a6"/>
          <w:rFonts w:ascii="Georgia" w:hAnsi="Georgia"/>
          <w:color w:val="666666"/>
          <w:szCs w:val="21"/>
        </w:rPr>
        <w:t>单位，每秒移动</w:t>
      </w:r>
      <w:r>
        <w:rPr>
          <w:rStyle w:val="a6"/>
          <w:rFonts w:ascii="Georgia" w:hAnsi="Georgia"/>
          <w:color w:val="666666"/>
          <w:szCs w:val="21"/>
        </w:rPr>
        <w:t>1</w:t>
      </w:r>
      <w:r>
        <w:rPr>
          <w:rFonts w:ascii="Georgia" w:hAnsi="Georgia"/>
          <w:color w:val="666666"/>
          <w:szCs w:val="21"/>
        </w:rPr>
        <w:t>speed</w:t>
      </w:r>
      <w:proofErr w:type="gramStart"/>
      <w:r>
        <w:rPr>
          <w:rFonts w:ascii="Georgia" w:hAnsi="Georgia"/>
          <w:color w:val="666666"/>
          <w:szCs w:val="21"/>
        </w:rPr>
        <w:t>个</w:t>
      </w:r>
      <w:proofErr w:type="gramEnd"/>
      <w:r>
        <w:rPr>
          <w:rFonts w:ascii="Georgia" w:hAnsi="Georgia"/>
          <w:color w:val="666666"/>
          <w:szCs w:val="21"/>
        </w:rPr>
        <w:t>单位。</w:t>
      </w:r>
    </w:p>
    <w:p w:rsidR="00A135E5" w:rsidRDefault="00A135E5" w:rsidP="00A135E5">
      <w:pPr>
        <w:widowControl/>
        <w:numPr>
          <w:ilvl w:val="0"/>
          <w:numId w:val="2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如果你有一台慢电脑，每秒能跑</w:t>
      </w:r>
      <w:r>
        <w:rPr>
          <w:rFonts w:ascii="Georgia" w:hAnsi="Georgia"/>
          <w:color w:val="666666"/>
          <w:szCs w:val="21"/>
        </w:rPr>
        <w:t>20</w:t>
      </w:r>
      <w:r>
        <w:rPr>
          <w:rFonts w:ascii="Georgia" w:hAnsi="Georgia"/>
          <w:color w:val="666666"/>
          <w:szCs w:val="21"/>
        </w:rPr>
        <w:t>帧，你每帧移动</w:t>
      </w:r>
      <w:r>
        <w:rPr>
          <w:rFonts w:ascii="Georgia" w:hAnsi="Georgia"/>
          <w:color w:val="666666"/>
          <w:szCs w:val="21"/>
        </w:rPr>
        <w:t>1/20</w:t>
      </w:r>
      <w:r>
        <w:rPr>
          <w:rStyle w:val="a6"/>
          <w:rFonts w:ascii="Georgia" w:hAnsi="Georgia"/>
          <w:color w:val="666666"/>
          <w:szCs w:val="21"/>
        </w:rPr>
        <w:t>speed</w:t>
      </w:r>
      <w:proofErr w:type="gramStart"/>
      <w:r>
        <w:rPr>
          <w:rStyle w:val="a6"/>
          <w:rFonts w:ascii="Georgia" w:hAnsi="Georgia"/>
          <w:color w:val="666666"/>
          <w:szCs w:val="21"/>
        </w:rPr>
        <w:t>个</w:t>
      </w:r>
      <w:proofErr w:type="gramEnd"/>
      <w:r>
        <w:rPr>
          <w:rStyle w:val="a6"/>
          <w:rFonts w:ascii="Georgia" w:hAnsi="Georgia"/>
          <w:color w:val="666666"/>
          <w:szCs w:val="21"/>
        </w:rPr>
        <w:t>单位，每秒移动</w:t>
      </w:r>
      <w:r>
        <w:rPr>
          <w:rStyle w:val="a6"/>
          <w:rFonts w:ascii="Georgia" w:hAnsi="Georgia"/>
          <w:color w:val="666666"/>
          <w:szCs w:val="21"/>
        </w:rPr>
        <w:t>1</w:t>
      </w:r>
      <w:r>
        <w:rPr>
          <w:rFonts w:ascii="Georgia" w:hAnsi="Georgia"/>
          <w:color w:val="666666"/>
          <w:szCs w:val="21"/>
        </w:rPr>
        <w:t>speed</w:t>
      </w:r>
      <w:proofErr w:type="gramStart"/>
      <w:r>
        <w:rPr>
          <w:rFonts w:ascii="Georgia" w:hAnsi="Georgia"/>
          <w:color w:val="666666"/>
          <w:szCs w:val="21"/>
        </w:rPr>
        <w:t>个</w:t>
      </w:r>
      <w:proofErr w:type="gramEnd"/>
      <w:r>
        <w:rPr>
          <w:rFonts w:ascii="Georgia" w:hAnsi="Georgia"/>
          <w:color w:val="666666"/>
          <w:szCs w:val="21"/>
        </w:rPr>
        <w:t>单位。</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这就好多了。</w:t>
      </w:r>
      <w:r>
        <w:rPr>
          <w:rFonts w:ascii="Georgia" w:hAnsi="Georgia"/>
          <w:color w:val="666666"/>
          <w:sz w:val="21"/>
          <w:szCs w:val="21"/>
        </w:rPr>
        <w:t>deltaTime</w:t>
      </w:r>
      <w:r>
        <w:rPr>
          <w:rFonts w:ascii="Georgia" w:hAnsi="Georgia"/>
          <w:color w:val="666666"/>
          <w:sz w:val="21"/>
          <w:szCs w:val="21"/>
        </w:rPr>
        <w:t>很容易算：</w:t>
      </w:r>
    </w:p>
    <w:p w:rsidR="00A135E5" w:rsidRDefault="00A135E5" w:rsidP="00A135E5">
      <w:pPr>
        <w:pStyle w:val="HTML"/>
        <w:shd w:val="clear" w:color="auto" w:fill="23241F"/>
        <w:spacing w:before="240" w:after="240"/>
        <w:rPr>
          <w:color w:val="FFFFF1"/>
        </w:rPr>
      </w:pPr>
      <w:proofErr w:type="gramStart"/>
      <w:r>
        <w:rPr>
          <w:color w:val="FFFFF1"/>
        </w:rPr>
        <w:t>double</w:t>
      </w:r>
      <w:proofErr w:type="gramEnd"/>
      <w:r>
        <w:rPr>
          <w:color w:val="FFFFF1"/>
        </w:rPr>
        <w:t xml:space="preserve"> currentTime = glfwGetTime();</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deltaTime = float(currentTime - lastTime);</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视场角</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为了好玩，我们可以把视场角绑定到鼠标滚轮，作为简陋的缩放功能：</w:t>
      </w:r>
    </w:p>
    <w:p w:rsidR="00A135E5" w:rsidRDefault="00A135E5" w:rsidP="00A135E5">
      <w:pPr>
        <w:pStyle w:val="HTML"/>
        <w:shd w:val="clear" w:color="auto" w:fill="23241F"/>
        <w:spacing w:before="240" w:after="240"/>
        <w:rPr>
          <w:color w:val="FFFFF1"/>
        </w:rPr>
      </w:pPr>
      <w:proofErr w:type="gramStart"/>
      <w:r>
        <w:rPr>
          <w:color w:val="FFFFF1"/>
        </w:rPr>
        <w:t>float</w:t>
      </w:r>
      <w:proofErr w:type="gramEnd"/>
      <w:r>
        <w:rPr>
          <w:color w:val="FFFFF1"/>
        </w:rPr>
        <w:t xml:space="preserve"> FoV = initialFoV - 5 * glfwGetMouseWheel();</w:t>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计算矩阵</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计算矩阵已经很直观了。使用和前面几乎一样的函数，仅参数不同。</w:t>
      </w:r>
    </w:p>
    <w:p w:rsidR="00A135E5" w:rsidRDefault="00A135E5" w:rsidP="00A135E5">
      <w:pPr>
        <w:pStyle w:val="HTML"/>
        <w:shd w:val="clear" w:color="auto" w:fill="23241F"/>
        <w:spacing w:before="240" w:after="240"/>
        <w:rPr>
          <w:color w:val="FFFFF1"/>
        </w:rPr>
      </w:pPr>
      <w:r>
        <w:rPr>
          <w:color w:val="FFFFF1"/>
        </w:rPr>
        <w:t xml:space="preserve">// Projection </w:t>
      </w:r>
      <w:proofErr w:type="gramStart"/>
      <w:r>
        <w:rPr>
          <w:color w:val="FFFFF1"/>
        </w:rPr>
        <w:t>matrix :</w:t>
      </w:r>
      <w:proofErr w:type="gramEnd"/>
      <w:r>
        <w:rPr>
          <w:color w:val="FFFFF1"/>
        </w:rPr>
        <w:t xml:space="preserve"> 45° Field of View, 4:3 ratio, display range : 0.1 unit &lt;-&gt; 100 units</w:t>
      </w:r>
    </w:p>
    <w:p w:rsidR="00A135E5" w:rsidRDefault="00A135E5" w:rsidP="00A135E5">
      <w:pPr>
        <w:pStyle w:val="HTML"/>
        <w:shd w:val="clear" w:color="auto" w:fill="23241F"/>
        <w:spacing w:before="240" w:after="240"/>
        <w:rPr>
          <w:color w:val="FFFFF1"/>
        </w:rPr>
      </w:pPr>
      <w:r>
        <w:rPr>
          <w:color w:val="FFFFF1"/>
        </w:rPr>
        <w:t>ProjectionMatrix = glm::</w:t>
      </w:r>
      <w:proofErr w:type="gramStart"/>
      <w:r>
        <w:rPr>
          <w:color w:val="FFFFF1"/>
        </w:rPr>
        <w:t>perspective(</w:t>
      </w:r>
      <w:proofErr w:type="gramEnd"/>
      <w:r>
        <w:rPr>
          <w:color w:val="FFFFF1"/>
        </w:rPr>
        <w:t>FoV, 4.0f / 3.0f, 0.1f, 100.0f);</w:t>
      </w:r>
    </w:p>
    <w:p w:rsidR="00A135E5" w:rsidRDefault="00A135E5" w:rsidP="00A135E5">
      <w:pPr>
        <w:pStyle w:val="HTML"/>
        <w:shd w:val="clear" w:color="auto" w:fill="23241F"/>
        <w:spacing w:before="240" w:after="240"/>
        <w:rPr>
          <w:color w:val="FFFFF1"/>
        </w:rPr>
      </w:pPr>
      <w:r>
        <w:rPr>
          <w:color w:val="FFFFF1"/>
        </w:rPr>
        <w:t>// Camera matrix</w:t>
      </w:r>
    </w:p>
    <w:p w:rsidR="00A135E5" w:rsidRDefault="00A135E5" w:rsidP="00A135E5">
      <w:pPr>
        <w:pStyle w:val="HTML"/>
        <w:shd w:val="clear" w:color="auto" w:fill="23241F"/>
        <w:spacing w:before="240" w:after="240"/>
        <w:rPr>
          <w:color w:val="FFFFF1"/>
        </w:rPr>
      </w:pPr>
      <w:r>
        <w:rPr>
          <w:color w:val="FFFFF1"/>
        </w:rPr>
        <w:t>ViewMatrix       = glm::</w:t>
      </w:r>
      <w:proofErr w:type="gramStart"/>
      <w:r>
        <w:rPr>
          <w:color w:val="FFFFF1"/>
        </w:rPr>
        <w:t>lookAt(</w:t>
      </w:r>
      <w:proofErr w:type="gramEnd"/>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           // Camera is here</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position+</w:t>
      </w:r>
      <w:proofErr w:type="gramEnd"/>
      <w:r>
        <w:rPr>
          <w:color w:val="FFFFF1"/>
        </w:rPr>
        <w:t>direction, // and looks here : at the same position, plus "direction"</w:t>
      </w:r>
    </w:p>
    <w:p w:rsidR="00A135E5" w:rsidRDefault="00A135E5" w:rsidP="00A135E5">
      <w:pPr>
        <w:pStyle w:val="HTML"/>
        <w:shd w:val="clear" w:color="auto" w:fill="23241F"/>
        <w:spacing w:before="240" w:after="240"/>
        <w:rPr>
          <w:color w:val="FFFFF1"/>
        </w:rPr>
      </w:pPr>
      <w:r>
        <w:rPr>
          <w:color w:val="FFFFF1"/>
        </w:rPr>
        <w:t xml:space="preserve">    </w:t>
      </w:r>
      <w:proofErr w:type="gramStart"/>
      <w:r>
        <w:rPr>
          <w:color w:val="FFFFF1"/>
        </w:rPr>
        <w:t>up</w:t>
      </w:r>
      <w:proofErr w:type="gramEnd"/>
      <w:r>
        <w:rPr>
          <w:color w:val="FFFFF1"/>
        </w:rPr>
        <w:t xml:space="preserve">                  // Head is up (set to 0,-1,0 to look upside-down)</w:t>
      </w:r>
    </w:p>
    <w:p w:rsidR="00A135E5" w:rsidRDefault="00A135E5" w:rsidP="00A135E5">
      <w:pPr>
        <w:pStyle w:val="HTML"/>
        <w:shd w:val="clear" w:color="auto" w:fill="23241F"/>
        <w:spacing w:before="240" w:after="240"/>
        <w:rPr>
          <w:color w:val="FFFFF1"/>
        </w:rPr>
      </w:pPr>
      <w:r>
        <w:rPr>
          <w:color w:val="FFFFF1"/>
        </w:rPr>
        <w:t>);</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lastRenderedPageBreak/>
        <w:t>结果</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1958340" cy="1518285"/>
            <wp:effectExtent l="0" t="0" r="3810" b="5715"/>
            <wp:docPr id="48" name="图片 48" descr="http://www.tairan.com/usr/uploads/2014/04/movean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tairan.com/usr/uploads/2014/04/moveanim.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58340" cy="1518285"/>
                    </a:xfrm>
                    <a:prstGeom prst="rect">
                      <a:avLst/>
                    </a:prstGeom>
                    <a:noFill/>
                    <a:ln>
                      <a:noFill/>
                    </a:ln>
                  </pic:spPr>
                </pic:pic>
              </a:graphicData>
            </a:graphic>
          </wp:inline>
        </w:drawing>
      </w:r>
    </w:p>
    <w:p w:rsidR="00A135E5" w:rsidRDefault="00A135E5" w:rsidP="00A135E5">
      <w:pPr>
        <w:pStyle w:val="4"/>
        <w:shd w:val="clear" w:color="auto" w:fill="FFFFFF"/>
        <w:spacing w:line="315" w:lineRule="atLeast"/>
        <w:rPr>
          <w:rFonts w:ascii="Georgia" w:hAnsi="Georgia"/>
          <w:color w:val="666666"/>
          <w:sz w:val="21"/>
          <w:szCs w:val="21"/>
        </w:rPr>
      </w:pPr>
      <w:r>
        <w:rPr>
          <w:rFonts w:ascii="Georgia" w:hAnsi="Georgia"/>
          <w:color w:val="666666"/>
          <w:sz w:val="21"/>
          <w:szCs w:val="21"/>
        </w:rPr>
        <w:t>隐藏面消除</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现在可以自由移动鼠标，你会注意到：如果鼠标移动到立方体里面，多边形仍然会被显示。这看起来理所当然，实则可以优化。事实上，在常见应用中，你从来不会处于立方体内。</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有一个思路是让</w:t>
      </w:r>
      <w:r>
        <w:rPr>
          <w:rFonts w:ascii="Georgia" w:hAnsi="Georgia"/>
          <w:color w:val="666666"/>
          <w:sz w:val="21"/>
          <w:szCs w:val="21"/>
        </w:rPr>
        <w:t>GPU</w:t>
      </w:r>
      <w:r>
        <w:rPr>
          <w:rFonts w:ascii="Georgia" w:hAnsi="Georgia"/>
          <w:color w:val="666666"/>
          <w:sz w:val="21"/>
          <w:szCs w:val="21"/>
        </w:rPr>
        <w:t>检查相机在三角形的后面还是前面。如果在前面，显示该三角形；如果相机在三角形后面，且不在网格（网格必须是封闭的）内部，那么必有其他三角形在相机前面，故不显示该三角形。没有人会注意到什么，除了一切都会变快：三角形平均少了两倍！</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更妙的是，检查起来还很简单：</w:t>
      </w:r>
      <w:r>
        <w:rPr>
          <w:rFonts w:ascii="Georgia" w:hAnsi="Georgia"/>
          <w:color w:val="666666"/>
          <w:sz w:val="21"/>
          <w:szCs w:val="21"/>
        </w:rPr>
        <w:t>GPU</w:t>
      </w:r>
      <w:r>
        <w:rPr>
          <w:rFonts w:ascii="Georgia" w:hAnsi="Georgia"/>
          <w:color w:val="666666"/>
          <w:sz w:val="21"/>
          <w:szCs w:val="21"/>
        </w:rPr>
        <w:t>计算三角形的法向（用叉乘，记得吧？），然后检查这个法</w:t>
      </w:r>
      <w:proofErr w:type="gramStart"/>
      <w:r>
        <w:rPr>
          <w:rFonts w:ascii="Georgia" w:hAnsi="Georgia"/>
          <w:color w:val="666666"/>
          <w:sz w:val="21"/>
          <w:szCs w:val="21"/>
        </w:rPr>
        <w:t>向是否</w:t>
      </w:r>
      <w:proofErr w:type="gramEnd"/>
      <w:r>
        <w:rPr>
          <w:rFonts w:ascii="Georgia" w:hAnsi="Georgia"/>
          <w:color w:val="666666"/>
          <w:sz w:val="21"/>
          <w:szCs w:val="21"/>
        </w:rPr>
        <w:t>朝向相机。</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不幸的是这样做有代价：三角形的方向是隐式的。这意味着如果你在缓冲区中交换两个顶点，可能会产生洞。但一般来说，它值得做一点额外工作。一般你只要在三维建模软件中点击</w:t>
      </w:r>
      <w:r>
        <w:rPr>
          <w:rFonts w:ascii="Georgia" w:hAnsi="Georgia"/>
          <w:color w:val="666666"/>
          <w:sz w:val="21"/>
          <w:szCs w:val="21"/>
        </w:rPr>
        <w:t>“</w:t>
      </w:r>
      <w:r>
        <w:rPr>
          <w:rFonts w:ascii="Georgia" w:hAnsi="Georgia"/>
          <w:color w:val="666666"/>
          <w:sz w:val="21"/>
          <w:szCs w:val="21"/>
        </w:rPr>
        <w:t>反转法向</w:t>
      </w:r>
      <w:r>
        <w:rPr>
          <w:rFonts w:ascii="Georgia" w:hAnsi="Georgia"/>
          <w:color w:val="666666"/>
          <w:sz w:val="21"/>
          <w:szCs w:val="21"/>
        </w:rPr>
        <w:t>”</w:t>
      </w:r>
      <w:r>
        <w:rPr>
          <w:rFonts w:ascii="Georgia" w:hAnsi="Georgia"/>
          <w:color w:val="666666"/>
          <w:sz w:val="21"/>
          <w:szCs w:val="21"/>
        </w:rPr>
        <w:t>（实际是交换两个顶点，从而反转法向），一切就正常了。</w:t>
      </w:r>
    </w:p>
    <w:p w:rsidR="00A135E5" w:rsidRDefault="00A135E5" w:rsidP="00A135E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开启隐藏面消除是很轻松的：</w:t>
      </w:r>
    </w:p>
    <w:p w:rsidR="00A135E5" w:rsidRDefault="00A135E5" w:rsidP="00A135E5">
      <w:pPr>
        <w:pStyle w:val="HTML"/>
        <w:shd w:val="clear" w:color="auto" w:fill="23241F"/>
        <w:spacing w:before="240" w:after="240"/>
        <w:rPr>
          <w:color w:val="FFFFF1"/>
        </w:rPr>
      </w:pPr>
      <w:r>
        <w:rPr>
          <w:color w:val="FFFFF1"/>
        </w:rPr>
        <w:t>// Cull triangles which normal is not towards the camera</w:t>
      </w:r>
    </w:p>
    <w:p w:rsidR="00A135E5" w:rsidRDefault="00A135E5" w:rsidP="00A135E5">
      <w:pPr>
        <w:pStyle w:val="HTML"/>
        <w:shd w:val="clear" w:color="auto" w:fill="23241F"/>
        <w:spacing w:before="240" w:after="240"/>
        <w:rPr>
          <w:color w:val="FFFFF1"/>
        </w:rPr>
      </w:pPr>
      <w:proofErr w:type="gramStart"/>
      <w:r>
        <w:rPr>
          <w:color w:val="FFFFF1"/>
        </w:rPr>
        <w:t>glEnable(</w:t>
      </w:r>
      <w:proofErr w:type="gramEnd"/>
      <w:r>
        <w:rPr>
          <w:color w:val="FFFFF1"/>
        </w:rPr>
        <w:t>GL_CULL_FACE);</w:t>
      </w:r>
    </w:p>
    <w:p w:rsidR="00A135E5" w:rsidRDefault="00A135E5" w:rsidP="00A135E5">
      <w:pPr>
        <w:pStyle w:val="3"/>
        <w:shd w:val="clear" w:color="auto" w:fill="FFFFFF"/>
        <w:rPr>
          <w:rFonts w:ascii="Georgia" w:hAnsi="Georgia"/>
          <w:color w:val="666666"/>
          <w:sz w:val="27"/>
          <w:szCs w:val="27"/>
        </w:rPr>
      </w:pPr>
      <w:r>
        <w:rPr>
          <w:rFonts w:ascii="Georgia" w:hAnsi="Georgia"/>
          <w:color w:val="666666"/>
        </w:rPr>
        <w:t>练习</w:t>
      </w:r>
    </w:p>
    <w:p w:rsidR="00A135E5" w:rsidRDefault="00A135E5" w:rsidP="00A135E5">
      <w:pPr>
        <w:widowControl/>
        <w:numPr>
          <w:ilvl w:val="0"/>
          <w:numId w:val="2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限制</w:t>
      </w:r>
      <w:r>
        <w:rPr>
          <w:rFonts w:ascii="Georgia" w:hAnsi="Georgia"/>
          <w:color w:val="666666"/>
          <w:szCs w:val="21"/>
        </w:rPr>
        <w:t>verticalAngle</w:t>
      </w:r>
      <w:r>
        <w:rPr>
          <w:rFonts w:ascii="Georgia" w:hAnsi="Georgia"/>
          <w:color w:val="666666"/>
          <w:szCs w:val="21"/>
        </w:rPr>
        <w:t>，使之不能颠倒方向</w:t>
      </w:r>
    </w:p>
    <w:p w:rsidR="00A135E5" w:rsidRDefault="00A135E5" w:rsidP="00A135E5">
      <w:pPr>
        <w:widowControl/>
        <w:numPr>
          <w:ilvl w:val="0"/>
          <w:numId w:val="2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创建一个相机，使它绕着物体旋转</w:t>
      </w:r>
      <w:r>
        <w:rPr>
          <w:rFonts w:ascii="Georgia" w:hAnsi="Georgia"/>
          <w:color w:val="666666"/>
          <w:szCs w:val="21"/>
        </w:rPr>
        <w:t xml:space="preserve"> ( position = ObjectCenter + ( radius * cos(time), height, radius * sin(time) ) )</w:t>
      </w:r>
      <w:r>
        <w:rPr>
          <w:rFonts w:ascii="Georgia" w:hAnsi="Georgia"/>
          <w:color w:val="666666"/>
          <w:szCs w:val="21"/>
        </w:rPr>
        <w:t>；然后将半径</w:t>
      </w:r>
      <w:r>
        <w:rPr>
          <w:rFonts w:ascii="Georgia" w:hAnsi="Georgia"/>
          <w:color w:val="666666"/>
          <w:szCs w:val="21"/>
        </w:rPr>
        <w:t>/</w:t>
      </w:r>
      <w:r>
        <w:rPr>
          <w:rFonts w:ascii="Georgia" w:hAnsi="Georgia"/>
          <w:color w:val="666666"/>
          <w:szCs w:val="21"/>
        </w:rPr>
        <w:t>高度</w:t>
      </w:r>
      <w:r>
        <w:rPr>
          <w:rFonts w:ascii="Georgia" w:hAnsi="Georgia"/>
          <w:color w:val="666666"/>
          <w:szCs w:val="21"/>
        </w:rPr>
        <w:t>/</w:t>
      </w:r>
      <w:r>
        <w:rPr>
          <w:rFonts w:ascii="Georgia" w:hAnsi="Georgia"/>
          <w:color w:val="666666"/>
          <w:szCs w:val="21"/>
        </w:rPr>
        <w:t>时间的变化绑定到键盘</w:t>
      </w:r>
      <w:r>
        <w:rPr>
          <w:rFonts w:ascii="Georgia" w:hAnsi="Georgia"/>
          <w:color w:val="666666"/>
          <w:szCs w:val="21"/>
        </w:rPr>
        <w:t>/</w:t>
      </w:r>
      <w:r>
        <w:rPr>
          <w:rFonts w:ascii="Georgia" w:hAnsi="Georgia"/>
          <w:color w:val="666666"/>
          <w:szCs w:val="21"/>
        </w:rPr>
        <w:t>鼠标上，诸如此类。</w:t>
      </w:r>
    </w:p>
    <w:p w:rsidR="00A135E5" w:rsidRDefault="00A135E5" w:rsidP="00A135E5">
      <w:pPr>
        <w:widowControl/>
        <w:numPr>
          <w:ilvl w:val="0"/>
          <w:numId w:val="2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玩得开心！</w:t>
      </w:r>
    </w:p>
    <w:p w:rsidR="0077758A" w:rsidRDefault="0077758A" w:rsidP="0077758A">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第七课：模型加载</w:t>
      </w:r>
    </w:p>
    <w:p w:rsidR="0077758A" w:rsidRDefault="0077758A" w:rsidP="0077758A">
      <w:pPr>
        <w:shd w:val="clear" w:color="auto" w:fill="F4F5F6"/>
        <w:spacing w:line="315" w:lineRule="atLeast"/>
        <w:rPr>
          <w:rFonts w:ascii="Georgia" w:hAnsi="Georgia"/>
          <w:color w:val="666666"/>
          <w:szCs w:val="21"/>
        </w:rPr>
      </w:pPr>
      <w:r>
        <w:rPr>
          <w:rFonts w:ascii="Georgia" w:hAnsi="Georgia"/>
          <w:color w:val="666666"/>
          <w:szCs w:val="21"/>
        </w:rPr>
        <w:lastRenderedPageBreak/>
        <w:br/>
      </w:r>
      <w:hyperlink r:id="rId96" w:history="1">
        <w:r>
          <w:rPr>
            <w:rStyle w:val="a3"/>
            <w:rFonts w:ascii="Georgia" w:hAnsi="Georgia"/>
            <w:color w:val="499EF3"/>
            <w:szCs w:val="21"/>
          </w:rPr>
          <w:t>OpenGL3.0</w:t>
        </w:r>
        <w:r>
          <w:rPr>
            <w:rStyle w:val="a3"/>
            <w:rFonts w:ascii="Georgia" w:hAnsi="Georgia"/>
            <w:color w:val="499EF3"/>
            <w:szCs w:val="21"/>
          </w:rPr>
          <w:t>教程</w:t>
        </w:r>
      </w:hyperlink>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97" w:history="1">
        <w:r>
          <w:rPr>
            <w:rStyle w:val="a3"/>
            <w:rFonts w:ascii="Georgia" w:hAnsi="Georgia"/>
            <w:color w:val="499EF3"/>
            <w:sz w:val="21"/>
            <w:szCs w:val="21"/>
          </w:rPr>
          <w:t>http://www.opengl-tutorial.org/beginners-tutorials/tutorial-7-model-loading/</w:t>
        </w:r>
      </w:hyperlink>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r>
        <w:rPr>
          <w:rStyle w:val="apple-converted-space"/>
          <w:rFonts w:ascii="Georgia" w:hAnsi="Georgia"/>
          <w:color w:val="666666"/>
          <w:sz w:val="21"/>
          <w:szCs w:val="21"/>
        </w:rPr>
        <w:t> </w:t>
      </w:r>
      <w:hyperlink r:id="rId98" w:history="1">
        <w:r>
          <w:rPr>
            <w:rStyle w:val="a3"/>
            <w:rFonts w:ascii="Georgia" w:hAnsi="Georgia"/>
            <w:color w:val="499EF3"/>
            <w:sz w:val="21"/>
            <w:szCs w:val="21"/>
          </w:rPr>
          <w:t>http://www.opengl-tutorial.org/zh-hans/beginners-tutorials-zh/tutorial-7-model-loading-zh/</w:t>
        </w:r>
      </w:hyperlink>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目前为止，我们一直在硬编码描述立方体。你一定觉得这样做很笨拙、不方便。</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本课将学习从文件中加载</w:t>
      </w:r>
      <w:r>
        <w:rPr>
          <w:rFonts w:ascii="Georgia" w:hAnsi="Georgia"/>
          <w:color w:val="666666"/>
          <w:sz w:val="21"/>
          <w:szCs w:val="21"/>
        </w:rPr>
        <w:t>3D</w:t>
      </w:r>
      <w:r>
        <w:rPr>
          <w:rFonts w:ascii="Georgia" w:hAnsi="Georgia"/>
          <w:color w:val="666666"/>
          <w:sz w:val="21"/>
          <w:szCs w:val="21"/>
        </w:rPr>
        <w:t>模型。和加载纹理类似，我们先写一个小的、功能有限的加载器，接着再为大家介绍几个比我们写的更好的、实用的库。</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为了让课程尽可能简单，我们将采用简单、常用的</w:t>
      </w:r>
      <w:r>
        <w:rPr>
          <w:rFonts w:ascii="Georgia" w:hAnsi="Georgia"/>
          <w:color w:val="666666"/>
          <w:sz w:val="21"/>
          <w:szCs w:val="21"/>
        </w:rPr>
        <w:t>OBJ</w:t>
      </w:r>
      <w:r>
        <w:rPr>
          <w:rFonts w:ascii="Georgia" w:hAnsi="Georgia"/>
          <w:color w:val="666666"/>
          <w:sz w:val="21"/>
          <w:szCs w:val="21"/>
        </w:rPr>
        <w:t>格式。同样也是出于简单原则，我们只处理每个顶点有一个</w:t>
      </w:r>
      <w:r>
        <w:rPr>
          <w:rFonts w:ascii="Georgia" w:hAnsi="Georgia"/>
          <w:color w:val="666666"/>
          <w:sz w:val="21"/>
          <w:szCs w:val="21"/>
        </w:rPr>
        <w:t>UV</w:t>
      </w:r>
      <w:r>
        <w:rPr>
          <w:rFonts w:ascii="Georgia" w:hAnsi="Georgia"/>
          <w:color w:val="666666"/>
          <w:sz w:val="21"/>
          <w:szCs w:val="21"/>
        </w:rPr>
        <w:t>坐标和一个法向量的</w:t>
      </w:r>
      <w:r>
        <w:rPr>
          <w:rFonts w:ascii="Georgia" w:hAnsi="Georgia"/>
          <w:color w:val="666666"/>
          <w:sz w:val="21"/>
          <w:szCs w:val="21"/>
        </w:rPr>
        <w:t>OBJ</w:t>
      </w:r>
      <w:r>
        <w:rPr>
          <w:rFonts w:ascii="Georgia" w:hAnsi="Georgia"/>
          <w:color w:val="666666"/>
          <w:sz w:val="21"/>
          <w:szCs w:val="21"/>
        </w:rPr>
        <w:t>文件（目前你不需要知道什么是法向量）。</w:t>
      </w:r>
    </w:p>
    <w:p w:rsidR="0077758A" w:rsidRDefault="0077758A" w:rsidP="0077758A">
      <w:pPr>
        <w:pStyle w:val="3"/>
        <w:shd w:val="clear" w:color="auto" w:fill="FFFFFF"/>
        <w:rPr>
          <w:rFonts w:ascii="Georgia" w:hAnsi="Georgia"/>
          <w:color w:val="666666"/>
          <w:sz w:val="27"/>
          <w:szCs w:val="27"/>
        </w:rPr>
      </w:pPr>
      <w:r>
        <w:rPr>
          <w:rFonts w:ascii="Georgia" w:hAnsi="Georgia"/>
          <w:color w:val="666666"/>
        </w:rPr>
        <w:t>加载</w:t>
      </w:r>
      <w:r>
        <w:rPr>
          <w:rFonts w:ascii="Georgia" w:hAnsi="Georgia"/>
          <w:color w:val="666666"/>
        </w:rPr>
        <w:t>OBJ</w:t>
      </w:r>
      <w:r>
        <w:rPr>
          <w:rFonts w:ascii="Georgia" w:hAnsi="Georgia"/>
          <w:color w:val="666666"/>
        </w:rPr>
        <w:t>模型</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加载函数在</w:t>
      </w:r>
      <w:r>
        <w:rPr>
          <w:rFonts w:ascii="Georgia" w:hAnsi="Georgia"/>
          <w:color w:val="666666"/>
          <w:sz w:val="21"/>
          <w:szCs w:val="21"/>
        </w:rPr>
        <w:t>common/objloader.hpp</w:t>
      </w:r>
      <w:r>
        <w:rPr>
          <w:rFonts w:ascii="Georgia" w:hAnsi="Georgia"/>
          <w:color w:val="666666"/>
          <w:sz w:val="21"/>
          <w:szCs w:val="21"/>
        </w:rPr>
        <w:t>中声明，在</w:t>
      </w:r>
      <w:r>
        <w:rPr>
          <w:rFonts w:ascii="Georgia" w:hAnsi="Georgia"/>
          <w:color w:val="666666"/>
          <w:sz w:val="21"/>
          <w:szCs w:val="21"/>
        </w:rPr>
        <w:t>common/objloader.cpp</w:t>
      </w:r>
      <w:r>
        <w:rPr>
          <w:rFonts w:ascii="Georgia" w:hAnsi="Georgia"/>
          <w:color w:val="666666"/>
          <w:sz w:val="21"/>
          <w:szCs w:val="21"/>
        </w:rPr>
        <w:t>中实现。函数原型如下：</w:t>
      </w:r>
    </w:p>
    <w:p w:rsidR="0077758A" w:rsidRDefault="0077758A" w:rsidP="0077758A">
      <w:pPr>
        <w:pStyle w:val="HTML"/>
        <w:shd w:val="clear" w:color="auto" w:fill="23241F"/>
        <w:spacing w:before="240" w:after="240"/>
        <w:rPr>
          <w:color w:val="FFFFF1"/>
        </w:rPr>
      </w:pPr>
      <w:proofErr w:type="gramStart"/>
      <w:r>
        <w:rPr>
          <w:color w:val="FFFFF1"/>
        </w:rPr>
        <w:t>bool</w:t>
      </w:r>
      <w:proofErr w:type="gramEnd"/>
      <w:r>
        <w:rPr>
          <w:color w:val="FFFFF1"/>
        </w:rPr>
        <w:t xml:space="preserve"> loadOBJ(</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const</w:t>
      </w:r>
      <w:proofErr w:type="gramEnd"/>
      <w:r>
        <w:rPr>
          <w:color w:val="FFFFF1"/>
        </w:rPr>
        <w:t xml:space="preserve"> char * path,</w:t>
      </w:r>
    </w:p>
    <w:p w:rsidR="0077758A" w:rsidRDefault="0077758A" w:rsidP="0077758A">
      <w:pPr>
        <w:pStyle w:val="HTML"/>
        <w:shd w:val="clear" w:color="auto" w:fill="23241F"/>
        <w:spacing w:before="240" w:after="240"/>
        <w:rPr>
          <w:color w:val="FFFFF1"/>
        </w:rPr>
      </w:pPr>
      <w:r>
        <w:rPr>
          <w:color w:val="FFFFF1"/>
        </w:rPr>
        <w:t xml:space="preserve">    std::</w:t>
      </w:r>
      <w:proofErr w:type="gramStart"/>
      <w:r>
        <w:rPr>
          <w:color w:val="FFFFF1"/>
        </w:rPr>
        <w:t>vector  &amp;</w:t>
      </w:r>
      <w:proofErr w:type="gramEnd"/>
      <w:r>
        <w:rPr>
          <w:color w:val="FFFFF1"/>
        </w:rPr>
        <w:t xml:space="preserve"> out_vertices,</w:t>
      </w:r>
    </w:p>
    <w:p w:rsidR="0077758A" w:rsidRDefault="0077758A" w:rsidP="0077758A">
      <w:pPr>
        <w:pStyle w:val="HTML"/>
        <w:shd w:val="clear" w:color="auto" w:fill="23241F"/>
        <w:spacing w:before="240" w:after="240"/>
        <w:rPr>
          <w:color w:val="FFFFF1"/>
        </w:rPr>
      </w:pPr>
      <w:r>
        <w:rPr>
          <w:color w:val="FFFFF1"/>
        </w:rPr>
        <w:t xml:space="preserve">    std::</w:t>
      </w:r>
      <w:proofErr w:type="gramStart"/>
      <w:r>
        <w:rPr>
          <w:color w:val="FFFFF1"/>
        </w:rPr>
        <w:t>vector  &amp;</w:t>
      </w:r>
      <w:proofErr w:type="gramEnd"/>
      <w:r>
        <w:rPr>
          <w:color w:val="FFFFF1"/>
        </w:rPr>
        <w:t xml:space="preserve"> out_uvs,</w:t>
      </w:r>
    </w:p>
    <w:p w:rsidR="0077758A" w:rsidRDefault="0077758A" w:rsidP="0077758A">
      <w:pPr>
        <w:pStyle w:val="HTML"/>
        <w:shd w:val="clear" w:color="auto" w:fill="23241F"/>
        <w:spacing w:before="240" w:after="240"/>
        <w:rPr>
          <w:color w:val="FFFFF1"/>
        </w:rPr>
      </w:pPr>
      <w:r>
        <w:rPr>
          <w:color w:val="FFFFF1"/>
        </w:rPr>
        <w:t xml:space="preserve">    std::</w:t>
      </w:r>
      <w:proofErr w:type="gramStart"/>
      <w:r>
        <w:rPr>
          <w:color w:val="FFFFF1"/>
        </w:rPr>
        <w:t>vector  &amp;</w:t>
      </w:r>
      <w:proofErr w:type="gramEnd"/>
      <w:r>
        <w:rPr>
          <w:color w:val="FFFFF1"/>
        </w:rPr>
        <w:t xml:space="preserve"> out_normals</w:t>
      </w:r>
    </w:p>
    <w:p w:rsidR="0077758A" w:rsidRDefault="0077758A" w:rsidP="0077758A">
      <w:pPr>
        <w:pStyle w:val="HTML"/>
        <w:shd w:val="clear" w:color="auto" w:fill="23241F"/>
        <w:spacing w:before="240" w:after="240"/>
        <w:rPr>
          <w:color w:val="FFFFF1"/>
        </w:rPr>
      </w:pPr>
      <w:r>
        <w:rPr>
          <w:color w:val="FFFFF1"/>
        </w:rPr>
        <w:t>)</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我们让</w:t>
      </w:r>
      <w:r>
        <w:rPr>
          <w:rFonts w:ascii="Georgia" w:hAnsi="Georgia"/>
          <w:color w:val="666666"/>
          <w:sz w:val="21"/>
          <w:szCs w:val="21"/>
        </w:rPr>
        <w:t>loadOBJ</w:t>
      </w:r>
      <w:r>
        <w:rPr>
          <w:rFonts w:ascii="Georgia" w:hAnsi="Georgia"/>
          <w:color w:val="666666"/>
          <w:sz w:val="21"/>
          <w:szCs w:val="21"/>
        </w:rPr>
        <w:t>读取文件路径，把数据写入</w:t>
      </w:r>
      <w:r>
        <w:rPr>
          <w:rFonts w:ascii="Georgia" w:hAnsi="Georgia"/>
          <w:color w:val="666666"/>
          <w:sz w:val="21"/>
          <w:szCs w:val="21"/>
        </w:rPr>
        <w:t>out_vertices/out_uvs/out_normals</w:t>
      </w:r>
      <w:r>
        <w:rPr>
          <w:rFonts w:ascii="Georgia" w:hAnsi="Georgia"/>
          <w:color w:val="666666"/>
          <w:sz w:val="21"/>
          <w:szCs w:val="21"/>
        </w:rPr>
        <w:t>。如果出错则返回</w:t>
      </w:r>
      <w:r>
        <w:rPr>
          <w:rFonts w:ascii="Georgia" w:hAnsi="Georgia"/>
          <w:color w:val="666666"/>
          <w:sz w:val="21"/>
          <w:szCs w:val="21"/>
        </w:rPr>
        <w:t>false</w:t>
      </w:r>
      <w:r>
        <w:rPr>
          <w:rFonts w:ascii="Georgia" w:hAnsi="Georgia"/>
          <w:color w:val="666666"/>
          <w:sz w:val="21"/>
          <w:szCs w:val="21"/>
        </w:rPr>
        <w:t>。</w:t>
      </w:r>
      <w:r>
        <w:rPr>
          <w:rFonts w:ascii="Georgia" w:hAnsi="Georgia"/>
          <w:color w:val="666666"/>
          <w:sz w:val="21"/>
          <w:szCs w:val="21"/>
        </w:rPr>
        <w:t>std::vector</w:t>
      </w:r>
      <w:r>
        <w:rPr>
          <w:rFonts w:ascii="Georgia" w:hAnsi="Georgia"/>
          <w:color w:val="666666"/>
          <w:sz w:val="21"/>
          <w:szCs w:val="21"/>
        </w:rPr>
        <w:t>是</w:t>
      </w:r>
      <w:r>
        <w:rPr>
          <w:rFonts w:ascii="Georgia" w:hAnsi="Georgia"/>
          <w:color w:val="666666"/>
          <w:sz w:val="21"/>
          <w:szCs w:val="21"/>
        </w:rPr>
        <w:t>C++</w:t>
      </w:r>
      <w:r>
        <w:rPr>
          <w:rFonts w:ascii="Georgia" w:hAnsi="Georgia"/>
          <w:color w:val="666666"/>
          <w:sz w:val="21"/>
          <w:szCs w:val="21"/>
        </w:rPr>
        <w:t>中的数组，可存放</w:t>
      </w:r>
      <w:r>
        <w:rPr>
          <w:rFonts w:ascii="Georgia" w:hAnsi="Georgia"/>
          <w:color w:val="666666"/>
          <w:sz w:val="21"/>
          <w:szCs w:val="21"/>
        </w:rPr>
        <w:t>glm::vec3</w:t>
      </w:r>
      <w:r>
        <w:rPr>
          <w:rFonts w:ascii="Georgia" w:hAnsi="Georgia"/>
          <w:color w:val="666666"/>
          <w:sz w:val="21"/>
          <w:szCs w:val="21"/>
        </w:rPr>
        <w:t>类型的数据，数组大小可任意修改，不过</w:t>
      </w:r>
      <w:r>
        <w:rPr>
          <w:rFonts w:ascii="Georgia" w:hAnsi="Georgia"/>
          <w:color w:val="666666"/>
          <w:sz w:val="21"/>
          <w:szCs w:val="21"/>
        </w:rPr>
        <w:t>std::vector</w:t>
      </w:r>
      <w:r>
        <w:rPr>
          <w:rFonts w:ascii="Georgia" w:hAnsi="Georgia"/>
          <w:color w:val="666666"/>
          <w:sz w:val="21"/>
          <w:szCs w:val="21"/>
        </w:rPr>
        <w:t>和数学中的向量（</w:t>
      </w:r>
      <w:r>
        <w:rPr>
          <w:rFonts w:ascii="Georgia" w:hAnsi="Georgia"/>
          <w:color w:val="666666"/>
          <w:sz w:val="21"/>
          <w:szCs w:val="21"/>
        </w:rPr>
        <w:t>vector</w:t>
      </w:r>
      <w:r>
        <w:rPr>
          <w:rFonts w:ascii="Georgia" w:hAnsi="Georgia"/>
          <w:color w:val="666666"/>
          <w:sz w:val="21"/>
          <w:szCs w:val="21"/>
        </w:rPr>
        <w:t>）是两码事。其实它只是个数组。最后提一点，符号</w:t>
      </w:r>
      <w:r>
        <w:rPr>
          <w:rFonts w:ascii="Georgia" w:hAnsi="Georgia"/>
          <w:color w:val="666666"/>
          <w:sz w:val="21"/>
          <w:szCs w:val="21"/>
        </w:rPr>
        <w:t>&amp;</w:t>
      </w:r>
      <w:r>
        <w:rPr>
          <w:rFonts w:ascii="Georgia" w:hAnsi="Georgia"/>
          <w:color w:val="666666"/>
          <w:sz w:val="21"/>
          <w:szCs w:val="21"/>
        </w:rPr>
        <w:t>意思是这个函数将会直接修改这些数组。</w:t>
      </w:r>
    </w:p>
    <w:p w:rsidR="0077758A" w:rsidRDefault="0077758A" w:rsidP="0077758A">
      <w:pPr>
        <w:pStyle w:val="4"/>
        <w:shd w:val="clear" w:color="auto" w:fill="FFFFFF"/>
        <w:spacing w:line="315" w:lineRule="atLeast"/>
        <w:rPr>
          <w:rFonts w:ascii="Georgia" w:hAnsi="Georgia"/>
          <w:color w:val="666666"/>
          <w:sz w:val="21"/>
          <w:szCs w:val="21"/>
        </w:rPr>
      </w:pPr>
      <w:r>
        <w:rPr>
          <w:rFonts w:ascii="Georgia" w:hAnsi="Georgia"/>
          <w:color w:val="666666"/>
          <w:sz w:val="21"/>
          <w:szCs w:val="21"/>
        </w:rPr>
        <w:t>OBJ</w:t>
      </w:r>
      <w:r>
        <w:rPr>
          <w:rFonts w:ascii="Georgia" w:hAnsi="Georgia"/>
          <w:color w:val="666666"/>
          <w:sz w:val="21"/>
          <w:szCs w:val="21"/>
        </w:rPr>
        <w:t>文件示例</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OBJ</w:t>
      </w:r>
      <w:r>
        <w:rPr>
          <w:rFonts w:ascii="Georgia" w:hAnsi="Georgia"/>
          <w:color w:val="666666"/>
          <w:sz w:val="21"/>
          <w:szCs w:val="21"/>
        </w:rPr>
        <w:t>文件看起来大概像这样：</w:t>
      </w:r>
    </w:p>
    <w:p w:rsidR="0077758A" w:rsidRDefault="0077758A" w:rsidP="0077758A">
      <w:pPr>
        <w:pStyle w:val="HTML"/>
        <w:shd w:val="clear" w:color="auto" w:fill="23241F"/>
        <w:spacing w:before="240" w:after="240"/>
        <w:rPr>
          <w:color w:val="FFFFF1"/>
        </w:rPr>
      </w:pPr>
      <w:r>
        <w:rPr>
          <w:color w:val="FFFFF1"/>
        </w:rPr>
        <w:t xml:space="preserve">    # Blender3D v249 OBJ File: untitled.blend</w:t>
      </w:r>
    </w:p>
    <w:p w:rsidR="0077758A" w:rsidRDefault="0077758A" w:rsidP="0077758A">
      <w:pPr>
        <w:pStyle w:val="HTML"/>
        <w:shd w:val="clear" w:color="auto" w:fill="23241F"/>
        <w:spacing w:before="240" w:after="240"/>
        <w:rPr>
          <w:color w:val="FFFFF1"/>
        </w:rPr>
      </w:pPr>
      <w:r>
        <w:rPr>
          <w:color w:val="FFFFF1"/>
        </w:rPr>
        <w:lastRenderedPageBreak/>
        <w:t xml:space="preserve">    # www.blender3d.org</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mtllib</w:t>
      </w:r>
      <w:proofErr w:type="gramEnd"/>
      <w:r>
        <w:rPr>
          <w:color w:val="FFFFF1"/>
        </w:rPr>
        <w:t xml:space="preserve"> cube.mtl</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0.999999 1.000000 1.000001</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w:t>
      </w:r>
      <w:proofErr w:type="gramEnd"/>
      <w:r>
        <w:rPr>
          <w:color w:val="FFFFF1"/>
        </w:rPr>
        <w:t xml:space="preserve"> -1.000000 1.000000 -1.000000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0.748573 0.750412</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0.749279 0.501284</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0.999110 0.501077</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0.999455 0.750380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0.250471 0.500702</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0.249682 0.749677</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0.001085 0.750380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0.001517 0.499994</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0.499422 0.500239</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0.500149 0.750166</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0.748355 0.998230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0.500193 0.998728</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0.498993 0.250415</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vt</w:t>
      </w:r>
      <w:proofErr w:type="gramEnd"/>
      <w:r>
        <w:rPr>
          <w:color w:val="FFFFF1"/>
        </w:rPr>
        <w:t xml:space="preserve"> 0.748953 0.250920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0.000000 0.000000 -1.000000</w:t>
      </w:r>
    </w:p>
    <w:p w:rsidR="0077758A" w:rsidRDefault="0077758A" w:rsidP="0077758A">
      <w:pPr>
        <w:pStyle w:val="HTML"/>
        <w:shd w:val="clear" w:color="auto" w:fill="23241F"/>
        <w:spacing w:before="240" w:after="240"/>
        <w:rPr>
          <w:color w:val="FFFFF1"/>
        </w:rPr>
      </w:pPr>
      <w:r>
        <w:rPr>
          <w:color w:val="FFFFF1"/>
        </w:rPr>
        <w:lastRenderedPageBreak/>
        <w:t xml:space="preserve">    </w:t>
      </w:r>
      <w:proofErr w:type="gramStart"/>
      <w:r>
        <w:rPr>
          <w:color w:val="FFFFF1"/>
        </w:rPr>
        <w:t>vn</w:t>
      </w:r>
      <w:proofErr w:type="gramEnd"/>
      <w:r>
        <w:rPr>
          <w:color w:val="FFFFF1"/>
        </w:rPr>
        <w:t xml:space="preserve"> -1.000000 -0.000000 -0.000000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-0.000000 -0.000000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-0.000001 0.000000 1.000000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1.000000 -0.000000 0.000000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1.000000 0.000000 0.000001</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0.000000 1.000000 -0.000000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vn</w:t>
      </w:r>
      <w:proofErr w:type="gramEnd"/>
      <w:r>
        <w:rPr>
          <w:color w:val="FFFFF1"/>
        </w:rPr>
        <w:t xml:space="preserve"> -0.000000 -1.000000 0.000000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usemtl</w:t>
      </w:r>
      <w:proofErr w:type="gramEnd"/>
      <w:r>
        <w:rPr>
          <w:color w:val="FFFFF1"/>
        </w:rPr>
        <w:t xml:space="preserve"> Material_ray.png</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s</w:t>
      </w:r>
      <w:proofErr w:type="gramEnd"/>
      <w:r>
        <w:rPr>
          <w:color w:val="FFFFF1"/>
        </w:rPr>
        <w:t xml:space="preserve"> off</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5/1/1 1/2/1 4/3/1</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5/1/1 4/3/1 8/4/1</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3/5/2 7/6/2 8/7/2</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3/5/2 8/7/2 4/8/2</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2/9/3 6/10/3 3/5/3</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6/10/4 7/6/4 3/5/4</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1/2/5 5/1/5 2/9/5</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5/1/6 6/10/6 2/9/6</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5/1/7 8/11/7 6/10/7</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8/11/7 7/12/7 6/10/7</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1/2/8 2/9/8 3/13/8</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w:t>
      </w:r>
      <w:proofErr w:type="gramEnd"/>
      <w:r>
        <w:rPr>
          <w:color w:val="FFFFF1"/>
        </w:rPr>
        <w:t xml:space="preserve"> 1/2/8 3/13/8 4/14/8</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是注释标记，就像</w:t>
      </w:r>
      <w:r>
        <w:rPr>
          <w:rFonts w:ascii="Georgia" w:hAnsi="Georgia"/>
          <w:color w:val="666666"/>
          <w:szCs w:val="21"/>
        </w:rPr>
        <w:t>C++</w:t>
      </w:r>
      <w:r>
        <w:rPr>
          <w:rFonts w:ascii="Georgia" w:hAnsi="Georgia"/>
          <w:color w:val="666666"/>
          <w:szCs w:val="21"/>
        </w:rPr>
        <w:t>中的</w:t>
      </w:r>
      <w:r>
        <w:rPr>
          <w:rFonts w:ascii="Georgia" w:hAnsi="Georgia"/>
          <w:color w:val="666666"/>
          <w:szCs w:val="21"/>
        </w:rPr>
        <w:t>//</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usemtl</w:t>
      </w:r>
      <w:r>
        <w:rPr>
          <w:rFonts w:ascii="Georgia" w:hAnsi="Georgia"/>
          <w:color w:val="666666"/>
          <w:szCs w:val="21"/>
        </w:rPr>
        <w:t>和</w:t>
      </w:r>
      <w:r>
        <w:rPr>
          <w:rFonts w:ascii="Georgia" w:hAnsi="Georgia"/>
          <w:color w:val="666666"/>
          <w:szCs w:val="21"/>
        </w:rPr>
        <w:t>mtlib</w:t>
      </w:r>
      <w:r>
        <w:rPr>
          <w:rFonts w:ascii="Georgia" w:hAnsi="Georgia"/>
          <w:color w:val="666666"/>
          <w:szCs w:val="21"/>
        </w:rPr>
        <w:t>描述了模型的外观。本课用不到。</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v</w:t>
      </w:r>
      <w:r>
        <w:rPr>
          <w:rFonts w:ascii="Georgia" w:hAnsi="Georgia"/>
          <w:color w:val="666666"/>
          <w:szCs w:val="21"/>
        </w:rPr>
        <w:t>代表顶点</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vt</w:t>
      </w:r>
      <w:r>
        <w:rPr>
          <w:rFonts w:ascii="Georgia" w:hAnsi="Georgia"/>
          <w:color w:val="666666"/>
          <w:szCs w:val="21"/>
        </w:rPr>
        <w:t>代表顶点的纹理坐标</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vn</w:t>
      </w:r>
      <w:r>
        <w:rPr>
          <w:rFonts w:ascii="Georgia" w:hAnsi="Georgia"/>
          <w:color w:val="666666"/>
          <w:szCs w:val="21"/>
        </w:rPr>
        <w:t>代表顶点的法向</w:t>
      </w:r>
    </w:p>
    <w:p w:rsidR="0077758A" w:rsidRDefault="0077758A" w:rsidP="0077758A">
      <w:pPr>
        <w:widowControl/>
        <w:numPr>
          <w:ilvl w:val="0"/>
          <w:numId w:val="2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f</w:t>
      </w:r>
      <w:r>
        <w:rPr>
          <w:rFonts w:ascii="Georgia" w:hAnsi="Georgia"/>
          <w:color w:val="666666"/>
          <w:szCs w:val="21"/>
        </w:rPr>
        <w:t>代表面</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v vt vn</w:t>
      </w:r>
      <w:r>
        <w:rPr>
          <w:rFonts w:ascii="Georgia" w:hAnsi="Georgia"/>
          <w:color w:val="666666"/>
          <w:sz w:val="21"/>
          <w:szCs w:val="21"/>
        </w:rPr>
        <w:t>都很好理解。</w:t>
      </w:r>
      <w:r>
        <w:rPr>
          <w:rFonts w:ascii="Georgia" w:hAnsi="Georgia"/>
          <w:color w:val="666666"/>
          <w:sz w:val="21"/>
          <w:szCs w:val="21"/>
        </w:rPr>
        <w:t>f</w:t>
      </w:r>
      <w:r>
        <w:rPr>
          <w:rFonts w:ascii="Georgia" w:hAnsi="Georgia"/>
          <w:color w:val="666666"/>
          <w:sz w:val="21"/>
          <w:szCs w:val="21"/>
        </w:rPr>
        <w:t>比较麻烦。例如</w:t>
      </w:r>
      <w:r>
        <w:rPr>
          <w:rFonts w:ascii="Georgia" w:hAnsi="Georgia"/>
          <w:color w:val="666666"/>
          <w:sz w:val="21"/>
          <w:szCs w:val="21"/>
        </w:rPr>
        <w:t>f 8/11/7 7/12/7 6/10/7</w:t>
      </w:r>
      <w:r>
        <w:rPr>
          <w:rFonts w:ascii="Georgia" w:hAnsi="Georgia"/>
          <w:color w:val="666666"/>
          <w:sz w:val="21"/>
          <w:szCs w:val="21"/>
        </w:rPr>
        <w:t>：</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8/11/7</w:t>
      </w:r>
      <w:r>
        <w:rPr>
          <w:rFonts w:ascii="Georgia" w:hAnsi="Georgia"/>
          <w:color w:val="666666"/>
          <w:szCs w:val="21"/>
        </w:rPr>
        <w:t>描述了三角形的第一个顶点</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7/12/7</w:t>
      </w:r>
      <w:r>
        <w:rPr>
          <w:rFonts w:ascii="Georgia" w:hAnsi="Georgia"/>
          <w:color w:val="666666"/>
          <w:szCs w:val="21"/>
        </w:rPr>
        <w:t>描述了三角形的第二个顶点</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6/10/7</w:t>
      </w:r>
      <w:r>
        <w:rPr>
          <w:rFonts w:ascii="Georgia" w:hAnsi="Georgia"/>
          <w:color w:val="666666"/>
          <w:szCs w:val="21"/>
        </w:rPr>
        <w:t>描述了三角形的第三个顶点</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对于第一个顶点，</w:t>
      </w:r>
      <w:r>
        <w:rPr>
          <w:rFonts w:ascii="Georgia" w:hAnsi="Georgia"/>
          <w:color w:val="666666"/>
          <w:szCs w:val="21"/>
        </w:rPr>
        <w:t>8</w:t>
      </w:r>
      <w:r>
        <w:rPr>
          <w:rFonts w:ascii="Georgia" w:hAnsi="Georgia"/>
          <w:color w:val="666666"/>
          <w:szCs w:val="21"/>
        </w:rPr>
        <w:t>指向要用的顶点。此例中是</w:t>
      </w:r>
      <w:r>
        <w:rPr>
          <w:rFonts w:ascii="Georgia" w:hAnsi="Georgia"/>
          <w:color w:val="666666"/>
          <w:szCs w:val="21"/>
        </w:rPr>
        <w:t>-1.000000 1.000000 -1.000000</w:t>
      </w:r>
      <w:r>
        <w:rPr>
          <w:rFonts w:ascii="Georgia" w:hAnsi="Georgia"/>
          <w:color w:val="666666"/>
          <w:szCs w:val="21"/>
        </w:rPr>
        <w:t>（索引从</w:t>
      </w:r>
      <w:r>
        <w:rPr>
          <w:rFonts w:ascii="Georgia" w:hAnsi="Georgia"/>
          <w:color w:val="666666"/>
          <w:szCs w:val="21"/>
        </w:rPr>
        <w:t>1</w:t>
      </w:r>
      <w:r>
        <w:rPr>
          <w:rFonts w:ascii="Georgia" w:hAnsi="Georgia"/>
          <w:color w:val="666666"/>
          <w:szCs w:val="21"/>
        </w:rPr>
        <w:t>开始，和</w:t>
      </w:r>
      <w:r>
        <w:rPr>
          <w:rFonts w:ascii="Georgia" w:hAnsi="Georgia"/>
          <w:color w:val="666666"/>
          <w:szCs w:val="21"/>
        </w:rPr>
        <w:t>C++</w:t>
      </w:r>
      <w:r>
        <w:rPr>
          <w:rFonts w:ascii="Georgia" w:hAnsi="Georgia"/>
          <w:color w:val="666666"/>
          <w:szCs w:val="21"/>
        </w:rPr>
        <w:t>中从</w:t>
      </w:r>
      <w:r>
        <w:rPr>
          <w:rFonts w:ascii="Georgia" w:hAnsi="Georgia"/>
          <w:color w:val="666666"/>
          <w:szCs w:val="21"/>
        </w:rPr>
        <w:t>0</w:t>
      </w:r>
      <w:r>
        <w:rPr>
          <w:rFonts w:ascii="Georgia" w:hAnsi="Georgia"/>
          <w:color w:val="666666"/>
          <w:szCs w:val="21"/>
        </w:rPr>
        <w:t>开始不同）</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11</w:t>
      </w:r>
      <w:r>
        <w:rPr>
          <w:rFonts w:ascii="Georgia" w:hAnsi="Georgia"/>
          <w:color w:val="666666"/>
          <w:szCs w:val="21"/>
        </w:rPr>
        <w:t>指向要用的纹理坐标。此例中是</w:t>
      </w:r>
      <w:r>
        <w:rPr>
          <w:rFonts w:ascii="Georgia" w:hAnsi="Georgia"/>
          <w:color w:val="666666"/>
          <w:szCs w:val="21"/>
        </w:rPr>
        <w:t>0.748355 0.998230</w:t>
      </w:r>
      <w:r>
        <w:rPr>
          <w:rFonts w:ascii="Georgia" w:hAnsi="Georgia"/>
          <w:color w:val="666666"/>
          <w:szCs w:val="21"/>
        </w:rPr>
        <w:t>。</w:t>
      </w:r>
    </w:p>
    <w:p w:rsidR="0077758A" w:rsidRDefault="0077758A" w:rsidP="0077758A">
      <w:pPr>
        <w:widowControl/>
        <w:numPr>
          <w:ilvl w:val="0"/>
          <w:numId w:val="2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7</w:t>
      </w:r>
      <w:r>
        <w:rPr>
          <w:rFonts w:ascii="Georgia" w:hAnsi="Georgia"/>
          <w:color w:val="666666"/>
          <w:szCs w:val="21"/>
        </w:rPr>
        <w:t>指向要用的法向。此例中是</w:t>
      </w:r>
      <w:r>
        <w:rPr>
          <w:rFonts w:ascii="Georgia" w:hAnsi="Georgia"/>
          <w:color w:val="666666"/>
          <w:szCs w:val="21"/>
        </w:rPr>
        <w:t>0.000000 1.000000 -0.000000</w:t>
      </w:r>
      <w:r>
        <w:rPr>
          <w:rFonts w:ascii="Georgia" w:hAnsi="Georgia"/>
          <w:color w:val="666666"/>
          <w:szCs w:val="21"/>
        </w:rPr>
        <w:t>。</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我们称这些数字为索引。若几个顶点共用同一个坐标，索引就显得很方便，文件中只需保存一个</w:t>
      </w:r>
      <w:r>
        <w:rPr>
          <w:rFonts w:ascii="Georgia" w:hAnsi="Georgia"/>
          <w:color w:val="666666"/>
          <w:sz w:val="21"/>
          <w:szCs w:val="21"/>
        </w:rPr>
        <w:t>“V”</w:t>
      </w:r>
      <w:r>
        <w:rPr>
          <w:rFonts w:ascii="Georgia" w:hAnsi="Georgia"/>
          <w:color w:val="666666"/>
          <w:sz w:val="21"/>
          <w:szCs w:val="21"/>
        </w:rPr>
        <w:t>，可以多次引用，节省了存储空间。</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不好的地方在于，我们不能让</w:t>
      </w:r>
      <w:r>
        <w:rPr>
          <w:rFonts w:ascii="Georgia" w:hAnsi="Georgia"/>
          <w:color w:val="666666"/>
          <w:sz w:val="21"/>
          <w:szCs w:val="21"/>
        </w:rPr>
        <w:t>OpenGL</w:t>
      </w:r>
      <w:r>
        <w:rPr>
          <w:rFonts w:ascii="Georgia" w:hAnsi="Georgia"/>
          <w:color w:val="666666"/>
          <w:sz w:val="21"/>
          <w:szCs w:val="21"/>
        </w:rPr>
        <w:t>混用顶点、纹理和法向索引。因此本课采用的方法是创建一个标准的、未加索引的模型。等第九课时再讨论索引，届时将会介绍如何解决</w:t>
      </w:r>
      <w:r>
        <w:rPr>
          <w:rFonts w:ascii="Georgia" w:hAnsi="Georgia"/>
          <w:color w:val="666666"/>
          <w:sz w:val="21"/>
          <w:szCs w:val="21"/>
        </w:rPr>
        <w:t>OpenGL</w:t>
      </w:r>
      <w:r>
        <w:rPr>
          <w:rFonts w:ascii="Georgia" w:hAnsi="Georgia"/>
          <w:color w:val="666666"/>
          <w:sz w:val="21"/>
          <w:szCs w:val="21"/>
        </w:rPr>
        <w:t>的索引问题。</w:t>
      </w:r>
    </w:p>
    <w:p w:rsidR="0077758A" w:rsidRDefault="0077758A" w:rsidP="0077758A">
      <w:pPr>
        <w:pStyle w:val="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用</w:t>
      </w:r>
      <w:r>
        <w:rPr>
          <w:rFonts w:ascii="Georgia" w:hAnsi="Georgia"/>
          <w:color w:val="666666"/>
          <w:sz w:val="21"/>
          <w:szCs w:val="21"/>
        </w:rPr>
        <w:t>Blender</w:t>
      </w:r>
      <w:r>
        <w:rPr>
          <w:rFonts w:ascii="Georgia" w:hAnsi="Georgia"/>
          <w:color w:val="666666"/>
          <w:sz w:val="21"/>
          <w:szCs w:val="21"/>
        </w:rPr>
        <w:t>创建</w:t>
      </w:r>
      <w:r>
        <w:rPr>
          <w:rFonts w:ascii="Georgia" w:hAnsi="Georgia"/>
          <w:color w:val="666666"/>
          <w:sz w:val="21"/>
          <w:szCs w:val="21"/>
        </w:rPr>
        <w:t>OBJ</w:t>
      </w:r>
      <w:r>
        <w:rPr>
          <w:rFonts w:ascii="Georgia" w:hAnsi="Georgia"/>
          <w:color w:val="666666"/>
          <w:sz w:val="21"/>
          <w:szCs w:val="21"/>
        </w:rPr>
        <w:t>文件</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我们写的蹩脚加载器功能实在有限，因此在导出模型时得格外小心。下图展示了在</w:t>
      </w:r>
      <w:r>
        <w:rPr>
          <w:rFonts w:ascii="Georgia" w:hAnsi="Georgia"/>
          <w:color w:val="666666"/>
          <w:sz w:val="21"/>
          <w:szCs w:val="21"/>
        </w:rPr>
        <w:t>Blender</w:t>
      </w:r>
      <w:r>
        <w:rPr>
          <w:rFonts w:ascii="Georgia" w:hAnsi="Georgia"/>
          <w:color w:val="666666"/>
          <w:sz w:val="21"/>
          <w:szCs w:val="21"/>
        </w:rPr>
        <w:t>中导出模型的情形：</w:t>
      </w:r>
      <w:r>
        <w:rPr>
          <w:rFonts w:ascii="Georgia" w:hAnsi="Georgia"/>
          <w:color w:val="666666"/>
          <w:sz w:val="21"/>
          <w:szCs w:val="21"/>
        </w:rPr>
        <w:br/>
      </w:r>
      <w:r>
        <w:rPr>
          <w:rFonts w:ascii="Georgia" w:hAnsi="Georgia"/>
          <w:noProof/>
          <w:color w:val="666666"/>
          <w:sz w:val="21"/>
          <w:szCs w:val="21"/>
        </w:rPr>
        <w:drawing>
          <wp:inline distT="0" distB="0" distL="0" distR="0">
            <wp:extent cx="3062605" cy="5038090"/>
            <wp:effectExtent l="0" t="0" r="4445" b="0"/>
            <wp:docPr id="50" name="图片 50" descr="http://www.tairan.com/usr/uploads/2014/04/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airan.com/usr/uploads/2014/04/Blend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2605" cy="5038090"/>
                    </a:xfrm>
                    <a:prstGeom prst="rect">
                      <a:avLst/>
                    </a:prstGeom>
                    <a:noFill/>
                    <a:ln>
                      <a:noFill/>
                    </a:ln>
                  </pic:spPr>
                </pic:pic>
              </a:graphicData>
            </a:graphic>
          </wp:inline>
        </w:drawing>
      </w:r>
    </w:p>
    <w:p w:rsidR="0077758A" w:rsidRDefault="0077758A" w:rsidP="0077758A">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读取</w:t>
      </w:r>
      <w:r>
        <w:rPr>
          <w:rFonts w:ascii="Georgia" w:hAnsi="Georgia"/>
          <w:color w:val="666666"/>
          <w:sz w:val="21"/>
          <w:szCs w:val="21"/>
        </w:rPr>
        <w:t>OBJ</w:t>
      </w:r>
      <w:r>
        <w:rPr>
          <w:rFonts w:ascii="Georgia" w:hAnsi="Georgia"/>
          <w:color w:val="666666"/>
          <w:sz w:val="21"/>
          <w:szCs w:val="21"/>
        </w:rPr>
        <w:t>文件</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OK</w:t>
      </w:r>
      <w:r>
        <w:rPr>
          <w:rFonts w:ascii="Georgia" w:hAnsi="Georgia"/>
          <w:color w:val="666666"/>
          <w:sz w:val="21"/>
          <w:szCs w:val="21"/>
        </w:rPr>
        <w:t>，真正开始编码了。需要一些临时变量存储</w:t>
      </w:r>
      <w:r>
        <w:rPr>
          <w:rFonts w:ascii="Georgia" w:hAnsi="Georgia"/>
          <w:color w:val="666666"/>
          <w:sz w:val="21"/>
          <w:szCs w:val="21"/>
        </w:rPr>
        <w:t>.obj</w:t>
      </w:r>
      <w:r>
        <w:rPr>
          <w:rFonts w:ascii="Georgia" w:hAnsi="Georgia"/>
          <w:color w:val="666666"/>
          <w:sz w:val="21"/>
          <w:szCs w:val="21"/>
        </w:rPr>
        <w:t>文件的内容。</w:t>
      </w:r>
    </w:p>
    <w:p w:rsidR="0077758A" w:rsidRDefault="0077758A" w:rsidP="0077758A">
      <w:pPr>
        <w:pStyle w:val="HTML"/>
        <w:shd w:val="clear" w:color="auto" w:fill="23241F"/>
        <w:spacing w:before="240" w:after="240"/>
        <w:rPr>
          <w:color w:val="FFFFF1"/>
        </w:rPr>
      </w:pPr>
      <w:proofErr w:type="gramStart"/>
      <w:r>
        <w:rPr>
          <w:color w:val="FFFFF1"/>
        </w:rPr>
        <w:t>std::vector</w:t>
      </w:r>
      <w:proofErr w:type="gramEnd"/>
      <w:r>
        <w:rPr>
          <w:color w:val="FFFFF1"/>
        </w:rPr>
        <w:t xml:space="preserve"> vertexIndices, uvIndices, normalIndices;</w:t>
      </w:r>
    </w:p>
    <w:p w:rsidR="0077758A" w:rsidRDefault="0077758A" w:rsidP="0077758A">
      <w:pPr>
        <w:pStyle w:val="HTML"/>
        <w:shd w:val="clear" w:color="auto" w:fill="23241F"/>
        <w:spacing w:before="240" w:after="240"/>
        <w:rPr>
          <w:color w:val="FFFFF1"/>
        </w:rPr>
      </w:pPr>
      <w:r>
        <w:rPr>
          <w:color w:val="FFFFF1"/>
        </w:rPr>
        <w:t>std::vector temp_vertices;</w:t>
      </w:r>
    </w:p>
    <w:p w:rsidR="0077758A" w:rsidRDefault="0077758A" w:rsidP="0077758A">
      <w:pPr>
        <w:pStyle w:val="HTML"/>
        <w:shd w:val="clear" w:color="auto" w:fill="23241F"/>
        <w:spacing w:before="240" w:after="240"/>
        <w:rPr>
          <w:color w:val="FFFFF1"/>
        </w:rPr>
      </w:pPr>
      <w:r>
        <w:rPr>
          <w:color w:val="FFFFF1"/>
        </w:rPr>
        <w:t>std::vector temp_uvs;</w:t>
      </w:r>
    </w:p>
    <w:p w:rsidR="0077758A" w:rsidRDefault="0077758A" w:rsidP="0077758A">
      <w:pPr>
        <w:pStyle w:val="HTML"/>
        <w:shd w:val="clear" w:color="auto" w:fill="23241F"/>
        <w:spacing w:before="240" w:after="240"/>
        <w:rPr>
          <w:color w:val="FFFFF1"/>
        </w:rPr>
      </w:pPr>
      <w:r>
        <w:rPr>
          <w:color w:val="FFFFF1"/>
        </w:rPr>
        <w:t>std::vector temp_normals;</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学第五课纹理立方体时，你已学会如何打开文件了：</w:t>
      </w:r>
    </w:p>
    <w:p w:rsidR="0077758A" w:rsidRDefault="0077758A" w:rsidP="0077758A">
      <w:pPr>
        <w:pStyle w:val="HTML"/>
        <w:shd w:val="clear" w:color="auto" w:fill="23241F"/>
        <w:spacing w:before="240" w:after="240"/>
        <w:rPr>
          <w:color w:val="FFFFF1"/>
        </w:rPr>
      </w:pPr>
      <w:r>
        <w:rPr>
          <w:color w:val="FFFFF1"/>
        </w:rPr>
        <w:lastRenderedPageBreak/>
        <w:t xml:space="preserve">FILE * file = </w:t>
      </w:r>
      <w:proofErr w:type="gramStart"/>
      <w:r>
        <w:rPr>
          <w:color w:val="FFFFF1"/>
        </w:rPr>
        <w:t>fopen(</w:t>
      </w:r>
      <w:proofErr w:type="gramEnd"/>
      <w:r>
        <w:rPr>
          <w:color w:val="FFFFF1"/>
        </w:rPr>
        <w:t>path, "r");</w:t>
      </w:r>
    </w:p>
    <w:p w:rsidR="0077758A" w:rsidRDefault="0077758A" w:rsidP="0077758A">
      <w:pPr>
        <w:pStyle w:val="HTML"/>
        <w:shd w:val="clear" w:color="auto" w:fill="23241F"/>
        <w:spacing w:before="240" w:after="240"/>
        <w:rPr>
          <w:color w:val="FFFFF1"/>
        </w:rPr>
      </w:pPr>
      <w:proofErr w:type="gramStart"/>
      <w:r>
        <w:rPr>
          <w:color w:val="FFFFF1"/>
        </w:rPr>
        <w:t>if(</w:t>
      </w:r>
      <w:proofErr w:type="gramEnd"/>
      <w:r>
        <w:rPr>
          <w:color w:val="FFFFF1"/>
        </w:rPr>
        <w:t xml:space="preserve"> file == NULL ){</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printf(</w:t>
      </w:r>
      <w:proofErr w:type="gramEnd"/>
      <w:r>
        <w:rPr>
          <w:color w:val="FFFFF1"/>
        </w:rPr>
        <w:t>"Impossible to open the file !n");</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false;</w:t>
      </w:r>
    </w:p>
    <w:p w:rsidR="0077758A" w:rsidRDefault="0077758A" w:rsidP="0077758A">
      <w:pPr>
        <w:pStyle w:val="HTML"/>
        <w:shd w:val="clear" w:color="auto" w:fill="23241F"/>
        <w:spacing w:before="240" w:after="240"/>
        <w:rPr>
          <w:color w:val="FFFFF1"/>
        </w:rPr>
      </w:pPr>
      <w:r>
        <w:rPr>
          <w:color w:val="FFFFF1"/>
        </w:rPr>
        <w:t>}</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读文件直到文件末尾：</w:t>
      </w:r>
    </w:p>
    <w:p w:rsidR="0077758A" w:rsidRDefault="0077758A" w:rsidP="0077758A">
      <w:pPr>
        <w:pStyle w:val="HTML"/>
        <w:shd w:val="clear" w:color="auto" w:fill="23241F"/>
        <w:spacing w:before="240" w:after="240"/>
        <w:rPr>
          <w:color w:val="FFFFF1"/>
        </w:rPr>
      </w:pPr>
      <w:proofErr w:type="gramStart"/>
      <w:r>
        <w:rPr>
          <w:color w:val="FFFFF1"/>
        </w:rPr>
        <w:t>while(</w:t>
      </w:r>
      <w:proofErr w:type="gramEnd"/>
      <w:r>
        <w:rPr>
          <w:color w:val="FFFFF1"/>
        </w:rPr>
        <w:t xml:space="preserve"> 1 ){</w:t>
      </w:r>
    </w:p>
    <w:p w:rsidR="0077758A" w:rsidRDefault="0077758A" w:rsidP="0077758A">
      <w:pPr>
        <w:pStyle w:val="HTML"/>
        <w:shd w:val="clear" w:color="auto" w:fill="23241F"/>
        <w:spacing w:before="240" w:after="240"/>
        <w:rPr>
          <w:color w:val="FFFFF1"/>
        </w:rPr>
      </w:pP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char</w:t>
      </w:r>
      <w:proofErr w:type="gramEnd"/>
      <w:r>
        <w:rPr>
          <w:color w:val="FFFFF1"/>
        </w:rPr>
        <w:t xml:space="preserve"> lineHeader[128];</w:t>
      </w:r>
    </w:p>
    <w:p w:rsidR="0077758A" w:rsidRDefault="0077758A" w:rsidP="0077758A">
      <w:pPr>
        <w:pStyle w:val="HTML"/>
        <w:shd w:val="clear" w:color="auto" w:fill="23241F"/>
        <w:spacing w:before="240" w:after="240"/>
        <w:rPr>
          <w:color w:val="FFFFF1"/>
        </w:rPr>
      </w:pPr>
      <w:r>
        <w:rPr>
          <w:color w:val="FFFFF1"/>
        </w:rPr>
        <w:t xml:space="preserve">    // read the first word of the line</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int</w:t>
      </w:r>
      <w:proofErr w:type="gramEnd"/>
      <w:r>
        <w:rPr>
          <w:color w:val="FFFFF1"/>
        </w:rPr>
        <w:t xml:space="preserve"> res = fscanf(file, "%s", lineHeader);</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(res == EOF)</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break</w:t>
      </w:r>
      <w:proofErr w:type="gramEnd"/>
      <w:r>
        <w:rPr>
          <w:color w:val="FFFFF1"/>
        </w:rPr>
        <w:t>; // EOF = End Of File. Quit the loop.</w:t>
      </w:r>
    </w:p>
    <w:p w:rsidR="0077758A" w:rsidRDefault="0077758A" w:rsidP="0077758A">
      <w:pPr>
        <w:pStyle w:val="HTML"/>
        <w:shd w:val="clear" w:color="auto" w:fill="23241F"/>
        <w:spacing w:before="240" w:after="240"/>
        <w:rPr>
          <w:color w:val="FFFFF1"/>
        </w:rPr>
      </w:pPr>
    </w:p>
    <w:p w:rsidR="0077758A" w:rsidRDefault="0077758A" w:rsidP="0077758A">
      <w:pPr>
        <w:pStyle w:val="HTML"/>
        <w:shd w:val="clear" w:color="auto" w:fill="23241F"/>
        <w:spacing w:before="240" w:after="240"/>
        <w:rPr>
          <w:color w:val="FFFFF1"/>
        </w:rPr>
      </w:pPr>
      <w:r>
        <w:rPr>
          <w:color w:val="FFFFF1"/>
        </w:rPr>
        <w:t xml:space="preserve">    // </w:t>
      </w:r>
      <w:proofErr w:type="gramStart"/>
      <w:r>
        <w:rPr>
          <w:color w:val="FFFFF1"/>
        </w:rPr>
        <w:t>else :</w:t>
      </w:r>
      <w:proofErr w:type="gramEnd"/>
      <w:r>
        <w:rPr>
          <w:color w:val="FFFFF1"/>
        </w:rPr>
        <w:t xml:space="preserve"> parse lineHeader</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（注意，我们假设第一行的文字长度不超过</w:t>
      </w:r>
      <w:r>
        <w:rPr>
          <w:rFonts w:ascii="Georgia" w:hAnsi="Georgia"/>
          <w:color w:val="666666"/>
          <w:sz w:val="21"/>
          <w:szCs w:val="21"/>
        </w:rPr>
        <w:t>128</w:t>
      </w:r>
      <w:r>
        <w:rPr>
          <w:rFonts w:ascii="Georgia" w:hAnsi="Georgia"/>
          <w:color w:val="666666"/>
          <w:sz w:val="21"/>
          <w:szCs w:val="21"/>
        </w:rPr>
        <w:t>，这样做太愚蠢了。但既然这只是个实验品，就凑合一下吧）</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首先处理顶点：</w:t>
      </w:r>
    </w:p>
    <w:p w:rsidR="0077758A" w:rsidRDefault="0077758A" w:rsidP="0077758A">
      <w:pPr>
        <w:pStyle w:val="HTML"/>
        <w:shd w:val="clear" w:color="auto" w:fill="23241F"/>
        <w:spacing w:before="240" w:after="240"/>
        <w:rPr>
          <w:color w:val="FFFFF1"/>
        </w:rPr>
      </w:pPr>
      <w:proofErr w:type="gramStart"/>
      <w:r>
        <w:rPr>
          <w:color w:val="FFFFF1"/>
        </w:rPr>
        <w:t>if</w:t>
      </w:r>
      <w:proofErr w:type="gramEnd"/>
      <w:r>
        <w:rPr>
          <w:color w:val="FFFFF1"/>
        </w:rPr>
        <w:t xml:space="preserve"> ( strcmp( lineHeader, "v" ) == 0 ){</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glm::vec3</w:t>
      </w:r>
      <w:proofErr w:type="gramEnd"/>
      <w:r>
        <w:rPr>
          <w:color w:val="FFFFF1"/>
        </w:rPr>
        <w:t xml:space="preserve"> vertex;</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fscanf(</w:t>
      </w:r>
      <w:proofErr w:type="gramEnd"/>
      <w:r>
        <w:rPr>
          <w:color w:val="FFFFF1"/>
        </w:rPr>
        <w:t>file, "%f %f %fn", &amp;vertex.x, &amp;vertex.y, &amp;vertex.z );</w:t>
      </w:r>
    </w:p>
    <w:p w:rsidR="0077758A" w:rsidRDefault="0077758A" w:rsidP="0077758A">
      <w:pPr>
        <w:pStyle w:val="HTML"/>
        <w:shd w:val="clear" w:color="auto" w:fill="23241F"/>
        <w:spacing w:before="240" w:after="240"/>
        <w:rPr>
          <w:color w:val="FFFFF1"/>
        </w:rPr>
      </w:pPr>
      <w:r>
        <w:rPr>
          <w:color w:val="FFFFF1"/>
        </w:rPr>
        <w:t xml:space="preserve">    temp_vertices.push_</w:t>
      </w:r>
      <w:proofErr w:type="gramStart"/>
      <w:r>
        <w:rPr>
          <w:color w:val="FFFFF1"/>
        </w:rPr>
        <w:t>back(</w:t>
      </w:r>
      <w:proofErr w:type="gramEnd"/>
      <w:r>
        <w:rPr>
          <w:color w:val="FFFFF1"/>
        </w:rPr>
        <w:t>vertex);</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也就是说，若第一个字是</w:t>
      </w:r>
      <w:r>
        <w:rPr>
          <w:rFonts w:ascii="Georgia" w:hAnsi="Georgia"/>
          <w:color w:val="666666"/>
          <w:sz w:val="21"/>
          <w:szCs w:val="21"/>
        </w:rPr>
        <w:t>“v”</w:t>
      </w:r>
      <w:r>
        <w:rPr>
          <w:rFonts w:ascii="Georgia" w:hAnsi="Georgia"/>
          <w:color w:val="666666"/>
          <w:sz w:val="21"/>
          <w:szCs w:val="21"/>
        </w:rPr>
        <w:t>，则后面一定是</w:t>
      </w:r>
      <w:r>
        <w:rPr>
          <w:rFonts w:ascii="Georgia" w:hAnsi="Georgia"/>
          <w:color w:val="666666"/>
          <w:sz w:val="21"/>
          <w:szCs w:val="21"/>
        </w:rPr>
        <w:t>3</w:t>
      </w:r>
      <w:r>
        <w:rPr>
          <w:rFonts w:ascii="Georgia" w:hAnsi="Georgia"/>
          <w:color w:val="666666"/>
          <w:sz w:val="21"/>
          <w:szCs w:val="21"/>
        </w:rPr>
        <w:t>个</w:t>
      </w:r>
      <w:r>
        <w:rPr>
          <w:rFonts w:ascii="Georgia" w:hAnsi="Georgia"/>
          <w:color w:val="666666"/>
          <w:sz w:val="21"/>
          <w:szCs w:val="21"/>
        </w:rPr>
        <w:t>float</w:t>
      </w:r>
      <w:r>
        <w:rPr>
          <w:rFonts w:ascii="Georgia" w:hAnsi="Georgia"/>
          <w:color w:val="666666"/>
          <w:sz w:val="21"/>
          <w:szCs w:val="21"/>
        </w:rPr>
        <w:t>值，于是以这</w:t>
      </w:r>
      <w:r>
        <w:rPr>
          <w:rFonts w:ascii="Georgia" w:hAnsi="Georgia"/>
          <w:color w:val="666666"/>
          <w:sz w:val="21"/>
          <w:szCs w:val="21"/>
        </w:rPr>
        <w:t>3</w:t>
      </w:r>
      <w:r>
        <w:rPr>
          <w:rFonts w:ascii="Georgia" w:hAnsi="Georgia"/>
          <w:color w:val="666666"/>
          <w:sz w:val="21"/>
          <w:szCs w:val="21"/>
        </w:rPr>
        <w:t>个</w:t>
      </w:r>
      <w:proofErr w:type="gramStart"/>
      <w:r>
        <w:rPr>
          <w:rFonts w:ascii="Georgia" w:hAnsi="Georgia"/>
          <w:color w:val="666666"/>
          <w:sz w:val="21"/>
          <w:szCs w:val="21"/>
        </w:rPr>
        <w:t>值创建</w:t>
      </w:r>
      <w:proofErr w:type="gramEnd"/>
      <w:r>
        <w:rPr>
          <w:rFonts w:ascii="Georgia" w:hAnsi="Georgia"/>
          <w:color w:val="666666"/>
          <w:sz w:val="21"/>
          <w:szCs w:val="21"/>
        </w:rPr>
        <w:t>一个</w:t>
      </w:r>
      <w:r>
        <w:rPr>
          <w:rFonts w:ascii="Georgia" w:hAnsi="Georgia"/>
          <w:color w:val="666666"/>
          <w:sz w:val="21"/>
          <w:szCs w:val="21"/>
        </w:rPr>
        <w:t>glm::vec3</w:t>
      </w:r>
      <w:r>
        <w:rPr>
          <w:rFonts w:ascii="Georgia" w:hAnsi="Georgia"/>
          <w:color w:val="666666"/>
          <w:sz w:val="21"/>
          <w:szCs w:val="21"/>
        </w:rPr>
        <w:t>变量，将其添加到数组。</w:t>
      </w:r>
    </w:p>
    <w:p w:rsidR="0077758A" w:rsidRDefault="0077758A" w:rsidP="0077758A">
      <w:pPr>
        <w:pStyle w:val="HTML"/>
        <w:shd w:val="clear" w:color="auto" w:fill="23241F"/>
        <w:spacing w:before="240" w:after="240"/>
        <w:rPr>
          <w:color w:val="FFFFF1"/>
        </w:rPr>
      </w:pPr>
      <w:proofErr w:type="gramStart"/>
      <w:r>
        <w:rPr>
          <w:color w:val="FFFFF1"/>
        </w:rPr>
        <w:t>}else</w:t>
      </w:r>
      <w:proofErr w:type="gramEnd"/>
      <w:r>
        <w:rPr>
          <w:color w:val="FFFFF1"/>
        </w:rPr>
        <w:t xml:space="preserve"> if ( strcmp( lineHeader, "vt" ) == 0 ){</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glm::vec2</w:t>
      </w:r>
      <w:proofErr w:type="gramEnd"/>
      <w:r>
        <w:rPr>
          <w:color w:val="FFFFF1"/>
        </w:rPr>
        <w:t xml:space="preserve"> uv;</w:t>
      </w:r>
    </w:p>
    <w:p w:rsidR="0077758A" w:rsidRDefault="0077758A" w:rsidP="0077758A">
      <w:pPr>
        <w:pStyle w:val="HTML"/>
        <w:shd w:val="clear" w:color="auto" w:fill="23241F"/>
        <w:spacing w:before="240" w:after="240"/>
        <w:rPr>
          <w:color w:val="FFFFF1"/>
        </w:rPr>
      </w:pPr>
      <w:r>
        <w:rPr>
          <w:color w:val="FFFFF1"/>
        </w:rPr>
        <w:lastRenderedPageBreak/>
        <w:t xml:space="preserve">    </w:t>
      </w:r>
      <w:proofErr w:type="gramStart"/>
      <w:r>
        <w:rPr>
          <w:color w:val="FFFFF1"/>
        </w:rPr>
        <w:t>fscanf(</w:t>
      </w:r>
      <w:proofErr w:type="gramEnd"/>
      <w:r>
        <w:rPr>
          <w:color w:val="FFFFF1"/>
        </w:rPr>
        <w:t>file, "%f %fn", &amp;uv.x, &amp;uv.y );</w:t>
      </w:r>
    </w:p>
    <w:p w:rsidR="0077758A" w:rsidRDefault="0077758A" w:rsidP="0077758A">
      <w:pPr>
        <w:pStyle w:val="HTML"/>
        <w:shd w:val="clear" w:color="auto" w:fill="23241F"/>
        <w:spacing w:before="240" w:after="240"/>
        <w:rPr>
          <w:color w:val="FFFFF1"/>
        </w:rPr>
      </w:pPr>
      <w:r>
        <w:rPr>
          <w:color w:val="FFFFF1"/>
        </w:rPr>
        <w:t xml:space="preserve">    temp_uvs.push_</w:t>
      </w:r>
      <w:proofErr w:type="gramStart"/>
      <w:r>
        <w:rPr>
          <w:color w:val="FFFFF1"/>
        </w:rPr>
        <w:t>back(</w:t>
      </w:r>
      <w:proofErr w:type="gramEnd"/>
      <w:r>
        <w:rPr>
          <w:color w:val="FFFFF1"/>
        </w:rPr>
        <w:t>uv);</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也就是说，如果不是</w:t>
      </w:r>
      <w:r>
        <w:rPr>
          <w:rFonts w:ascii="Georgia" w:hAnsi="Georgia"/>
          <w:color w:val="666666"/>
          <w:sz w:val="21"/>
          <w:szCs w:val="21"/>
        </w:rPr>
        <w:t>“v”</w:t>
      </w:r>
      <w:r>
        <w:rPr>
          <w:rFonts w:ascii="Georgia" w:hAnsi="Georgia"/>
          <w:color w:val="666666"/>
          <w:sz w:val="21"/>
          <w:szCs w:val="21"/>
        </w:rPr>
        <w:t>而是</w:t>
      </w:r>
      <w:r>
        <w:rPr>
          <w:rFonts w:ascii="Georgia" w:hAnsi="Georgia"/>
          <w:color w:val="666666"/>
          <w:sz w:val="21"/>
          <w:szCs w:val="21"/>
        </w:rPr>
        <w:t>“vt”</w:t>
      </w:r>
      <w:r>
        <w:rPr>
          <w:rFonts w:ascii="Georgia" w:hAnsi="Georgia"/>
          <w:color w:val="666666"/>
          <w:sz w:val="21"/>
          <w:szCs w:val="21"/>
        </w:rPr>
        <w:t>，那后面一定是</w:t>
      </w:r>
      <w:r>
        <w:rPr>
          <w:rFonts w:ascii="Georgia" w:hAnsi="Georgia"/>
          <w:color w:val="666666"/>
          <w:sz w:val="21"/>
          <w:szCs w:val="21"/>
        </w:rPr>
        <w:t>2</w:t>
      </w:r>
      <w:r>
        <w:rPr>
          <w:rFonts w:ascii="Georgia" w:hAnsi="Georgia"/>
          <w:color w:val="666666"/>
          <w:sz w:val="21"/>
          <w:szCs w:val="21"/>
        </w:rPr>
        <w:t>个</w:t>
      </w:r>
      <w:r>
        <w:rPr>
          <w:rFonts w:ascii="Georgia" w:hAnsi="Georgia"/>
          <w:color w:val="666666"/>
          <w:sz w:val="21"/>
          <w:szCs w:val="21"/>
        </w:rPr>
        <w:t>float</w:t>
      </w:r>
      <w:r>
        <w:rPr>
          <w:rFonts w:ascii="Georgia" w:hAnsi="Georgia"/>
          <w:color w:val="666666"/>
          <w:sz w:val="21"/>
          <w:szCs w:val="21"/>
        </w:rPr>
        <w:t>值，于是以这</w:t>
      </w:r>
      <w:r>
        <w:rPr>
          <w:rFonts w:ascii="Georgia" w:hAnsi="Georgia"/>
          <w:color w:val="666666"/>
          <w:sz w:val="21"/>
          <w:szCs w:val="21"/>
        </w:rPr>
        <w:t>2</w:t>
      </w:r>
      <w:r>
        <w:rPr>
          <w:rFonts w:ascii="Georgia" w:hAnsi="Georgia"/>
          <w:color w:val="666666"/>
          <w:sz w:val="21"/>
          <w:szCs w:val="21"/>
        </w:rPr>
        <w:t>个</w:t>
      </w:r>
      <w:proofErr w:type="gramStart"/>
      <w:r>
        <w:rPr>
          <w:rFonts w:ascii="Georgia" w:hAnsi="Georgia"/>
          <w:color w:val="666666"/>
          <w:sz w:val="21"/>
          <w:szCs w:val="21"/>
        </w:rPr>
        <w:t>值创建</w:t>
      </w:r>
      <w:proofErr w:type="gramEnd"/>
      <w:r>
        <w:rPr>
          <w:rFonts w:ascii="Georgia" w:hAnsi="Georgia"/>
          <w:color w:val="666666"/>
          <w:sz w:val="21"/>
          <w:szCs w:val="21"/>
        </w:rPr>
        <w:t>一个</w:t>
      </w:r>
      <w:r>
        <w:rPr>
          <w:rFonts w:ascii="Georgia" w:hAnsi="Georgia"/>
          <w:color w:val="666666"/>
          <w:sz w:val="21"/>
          <w:szCs w:val="21"/>
        </w:rPr>
        <w:t>glm::vec2</w:t>
      </w:r>
      <w:r>
        <w:rPr>
          <w:rFonts w:ascii="Georgia" w:hAnsi="Georgia"/>
          <w:color w:val="666666"/>
          <w:sz w:val="21"/>
          <w:szCs w:val="21"/>
        </w:rPr>
        <w:t>变量，添加到数组。</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以同样的方式处理法向：</w:t>
      </w:r>
    </w:p>
    <w:p w:rsidR="0077758A" w:rsidRDefault="0077758A" w:rsidP="0077758A">
      <w:pPr>
        <w:pStyle w:val="HTML"/>
        <w:shd w:val="clear" w:color="auto" w:fill="23241F"/>
        <w:spacing w:before="240" w:after="240"/>
        <w:rPr>
          <w:color w:val="FFFFF1"/>
        </w:rPr>
      </w:pPr>
      <w:proofErr w:type="gramStart"/>
      <w:r>
        <w:rPr>
          <w:color w:val="FFFFF1"/>
        </w:rPr>
        <w:t>}else</w:t>
      </w:r>
      <w:proofErr w:type="gramEnd"/>
      <w:r>
        <w:rPr>
          <w:color w:val="FFFFF1"/>
        </w:rPr>
        <w:t xml:space="preserve"> if ( strcmp( lineHeader, "vn" ) == 0 ){</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glm::vec3</w:t>
      </w:r>
      <w:proofErr w:type="gramEnd"/>
      <w:r>
        <w:rPr>
          <w:color w:val="FFFFF1"/>
        </w:rPr>
        <w:t xml:space="preserve"> normal;</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fscanf(</w:t>
      </w:r>
      <w:proofErr w:type="gramEnd"/>
      <w:r>
        <w:rPr>
          <w:color w:val="FFFFF1"/>
        </w:rPr>
        <w:t>file, "%f %f %fn", &amp;normal.x, &amp;normal.y, &amp;normal.z );</w:t>
      </w:r>
    </w:p>
    <w:p w:rsidR="0077758A" w:rsidRDefault="0077758A" w:rsidP="0077758A">
      <w:pPr>
        <w:pStyle w:val="HTML"/>
        <w:shd w:val="clear" w:color="auto" w:fill="23241F"/>
        <w:spacing w:before="240" w:after="240"/>
        <w:rPr>
          <w:color w:val="FFFFF1"/>
        </w:rPr>
      </w:pPr>
      <w:r>
        <w:rPr>
          <w:color w:val="FFFFF1"/>
        </w:rPr>
        <w:t xml:space="preserve">    temp_normals.push_</w:t>
      </w:r>
      <w:proofErr w:type="gramStart"/>
      <w:r>
        <w:rPr>
          <w:color w:val="FFFFF1"/>
        </w:rPr>
        <w:t>back(</w:t>
      </w:r>
      <w:proofErr w:type="gramEnd"/>
      <w:r>
        <w:rPr>
          <w:color w:val="FFFFF1"/>
        </w:rPr>
        <w:t>normal);</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接下来是</w:t>
      </w:r>
      <w:r>
        <w:rPr>
          <w:rFonts w:ascii="Georgia" w:hAnsi="Georgia"/>
          <w:color w:val="666666"/>
          <w:sz w:val="21"/>
          <w:szCs w:val="21"/>
        </w:rPr>
        <w:t>“f”</w:t>
      </w:r>
      <w:r>
        <w:rPr>
          <w:rFonts w:ascii="Georgia" w:hAnsi="Georgia"/>
          <w:color w:val="666666"/>
          <w:sz w:val="21"/>
          <w:szCs w:val="21"/>
        </w:rPr>
        <w:t>，略难一些：</w:t>
      </w:r>
    </w:p>
    <w:p w:rsidR="0077758A" w:rsidRDefault="0077758A" w:rsidP="0077758A">
      <w:pPr>
        <w:pStyle w:val="HTML"/>
        <w:shd w:val="clear" w:color="auto" w:fill="23241F"/>
        <w:spacing w:before="240" w:after="240"/>
        <w:rPr>
          <w:color w:val="FFFFF1"/>
        </w:rPr>
      </w:pPr>
      <w:proofErr w:type="gramStart"/>
      <w:r>
        <w:rPr>
          <w:color w:val="FFFFF1"/>
        </w:rPr>
        <w:t>}else</w:t>
      </w:r>
      <w:proofErr w:type="gramEnd"/>
      <w:r>
        <w:rPr>
          <w:color w:val="FFFFF1"/>
        </w:rPr>
        <w:t xml:space="preserve"> if ( strcmp( lineHeader, "f" ) == 0 ){</w:t>
      </w:r>
    </w:p>
    <w:p w:rsidR="0077758A" w:rsidRDefault="0077758A" w:rsidP="0077758A">
      <w:pPr>
        <w:pStyle w:val="HTML"/>
        <w:shd w:val="clear" w:color="auto" w:fill="23241F"/>
        <w:spacing w:before="240" w:after="240"/>
        <w:rPr>
          <w:color w:val="FFFFF1"/>
        </w:rPr>
      </w:pPr>
      <w:r>
        <w:rPr>
          <w:color w:val="FFFFF1"/>
        </w:rPr>
        <w:t xml:space="preserve">    std::string vertex1, vertex2, vertex3;</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vertexIndex[3], uvIndex[3], normalIndex[3];</w:t>
      </w:r>
    </w:p>
    <w:p w:rsidR="0077758A" w:rsidRDefault="0077758A" w:rsidP="0077758A">
      <w:pPr>
        <w:pStyle w:val="HTML"/>
        <w:shd w:val="clear" w:color="auto" w:fill="23241F"/>
        <w:spacing w:before="240" w:after="240"/>
        <w:rPr>
          <w:color w:val="FFFFF1"/>
        </w:rPr>
      </w:pPr>
      <w:r>
        <w:rPr>
          <w:color w:val="FFFFF1"/>
        </w:rPr>
        <w:t xml:space="preserve">    int matches = fscanf(file, "%d/%d/%d %d/%d/%d %d/%d/%dn", &amp;vertexIndex[0], &amp;uvIndex[0], &amp;normalIndex[0], &amp;vertexIndex[1], &amp;uvIndex[1], &amp;normalIndex[1], &amp;vertexIndex[2], &amp;uvIndex[2], &amp;normalIndex[2] );</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(matches != 9){</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printf(</w:t>
      </w:r>
      <w:proofErr w:type="gramEnd"/>
      <w:r>
        <w:rPr>
          <w:color w:val="FFFFF1"/>
        </w:rPr>
        <w:t>"File can't be read by our simple parser : ( Try exporting with other optionsn");</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false;</w:t>
      </w:r>
    </w:p>
    <w:p w:rsidR="0077758A" w:rsidRDefault="0077758A" w:rsidP="0077758A">
      <w:pPr>
        <w:pStyle w:val="HTML"/>
        <w:shd w:val="clear" w:color="auto" w:fill="23241F"/>
        <w:spacing w:before="240" w:after="240"/>
        <w:rPr>
          <w:color w:val="FFFFF1"/>
        </w:rPr>
      </w:pPr>
      <w:r>
        <w:rPr>
          <w:color w:val="FFFFF1"/>
        </w:rPr>
        <w:t xml:space="preserve">    }</w:t>
      </w:r>
    </w:p>
    <w:p w:rsidR="0077758A" w:rsidRDefault="0077758A" w:rsidP="0077758A">
      <w:pPr>
        <w:pStyle w:val="HTML"/>
        <w:shd w:val="clear" w:color="auto" w:fill="23241F"/>
        <w:spacing w:before="240" w:after="240"/>
        <w:rPr>
          <w:color w:val="FFFFF1"/>
        </w:rPr>
      </w:pPr>
      <w:r>
        <w:rPr>
          <w:color w:val="FFFFF1"/>
        </w:rPr>
        <w:t xml:space="preserve">    vertexIndices.push_</w:t>
      </w:r>
      <w:proofErr w:type="gramStart"/>
      <w:r>
        <w:rPr>
          <w:color w:val="FFFFF1"/>
        </w:rPr>
        <w:t>back(</w:t>
      </w:r>
      <w:proofErr w:type="gramEnd"/>
      <w:r>
        <w:rPr>
          <w:color w:val="FFFFF1"/>
        </w:rPr>
        <w:t>vertexIndex[0]);</w:t>
      </w:r>
    </w:p>
    <w:p w:rsidR="0077758A" w:rsidRDefault="0077758A" w:rsidP="0077758A">
      <w:pPr>
        <w:pStyle w:val="HTML"/>
        <w:shd w:val="clear" w:color="auto" w:fill="23241F"/>
        <w:spacing w:before="240" w:after="240"/>
        <w:rPr>
          <w:color w:val="FFFFF1"/>
        </w:rPr>
      </w:pPr>
      <w:r>
        <w:rPr>
          <w:color w:val="FFFFF1"/>
        </w:rPr>
        <w:t xml:space="preserve">    vertexIndices.push_</w:t>
      </w:r>
      <w:proofErr w:type="gramStart"/>
      <w:r>
        <w:rPr>
          <w:color w:val="FFFFF1"/>
        </w:rPr>
        <w:t>back(</w:t>
      </w:r>
      <w:proofErr w:type="gramEnd"/>
      <w:r>
        <w:rPr>
          <w:color w:val="FFFFF1"/>
        </w:rPr>
        <w:t>vertexIndex[1]);</w:t>
      </w:r>
    </w:p>
    <w:p w:rsidR="0077758A" w:rsidRDefault="0077758A" w:rsidP="0077758A">
      <w:pPr>
        <w:pStyle w:val="HTML"/>
        <w:shd w:val="clear" w:color="auto" w:fill="23241F"/>
        <w:spacing w:before="240" w:after="240"/>
        <w:rPr>
          <w:color w:val="FFFFF1"/>
        </w:rPr>
      </w:pPr>
      <w:r>
        <w:rPr>
          <w:color w:val="FFFFF1"/>
        </w:rPr>
        <w:t xml:space="preserve">    vertexIndices.push_</w:t>
      </w:r>
      <w:proofErr w:type="gramStart"/>
      <w:r>
        <w:rPr>
          <w:color w:val="FFFFF1"/>
        </w:rPr>
        <w:t>back(</w:t>
      </w:r>
      <w:proofErr w:type="gramEnd"/>
      <w:r>
        <w:rPr>
          <w:color w:val="FFFFF1"/>
        </w:rPr>
        <w:t>vertexIndex[2]);</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uvIndices</w:t>
      </w:r>
      <w:proofErr w:type="gramEnd"/>
      <w:r>
        <w:rPr>
          <w:color w:val="FFFFF1"/>
        </w:rPr>
        <w:t xml:space="preserve">    .push_back(uvIndex[0]);</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uvIndices</w:t>
      </w:r>
      <w:proofErr w:type="gramEnd"/>
      <w:r>
        <w:rPr>
          <w:color w:val="FFFFF1"/>
        </w:rPr>
        <w:t xml:space="preserve">    .push_back(uvIndex[1]);</w:t>
      </w:r>
    </w:p>
    <w:p w:rsidR="0077758A" w:rsidRDefault="0077758A" w:rsidP="0077758A">
      <w:pPr>
        <w:pStyle w:val="HTML"/>
        <w:shd w:val="clear" w:color="auto" w:fill="23241F"/>
        <w:spacing w:before="240" w:after="240"/>
        <w:rPr>
          <w:color w:val="FFFFF1"/>
        </w:rPr>
      </w:pPr>
      <w:r>
        <w:rPr>
          <w:color w:val="FFFFF1"/>
        </w:rPr>
        <w:lastRenderedPageBreak/>
        <w:t xml:space="preserve">    </w:t>
      </w:r>
      <w:proofErr w:type="gramStart"/>
      <w:r>
        <w:rPr>
          <w:color w:val="FFFFF1"/>
        </w:rPr>
        <w:t>uvIndices</w:t>
      </w:r>
      <w:proofErr w:type="gramEnd"/>
      <w:r>
        <w:rPr>
          <w:color w:val="FFFFF1"/>
        </w:rPr>
        <w:t xml:space="preserve">    .push_back(uvIndex[2]);</w:t>
      </w:r>
    </w:p>
    <w:p w:rsidR="0077758A" w:rsidRDefault="0077758A" w:rsidP="0077758A">
      <w:pPr>
        <w:pStyle w:val="HTML"/>
        <w:shd w:val="clear" w:color="auto" w:fill="23241F"/>
        <w:spacing w:before="240" w:after="240"/>
        <w:rPr>
          <w:color w:val="FFFFF1"/>
        </w:rPr>
      </w:pPr>
      <w:r>
        <w:rPr>
          <w:color w:val="FFFFF1"/>
        </w:rPr>
        <w:t xml:space="preserve">    normalIndices.push_</w:t>
      </w:r>
      <w:proofErr w:type="gramStart"/>
      <w:r>
        <w:rPr>
          <w:color w:val="FFFFF1"/>
        </w:rPr>
        <w:t>back(</w:t>
      </w:r>
      <w:proofErr w:type="gramEnd"/>
      <w:r>
        <w:rPr>
          <w:color w:val="FFFFF1"/>
        </w:rPr>
        <w:t>normalIndex[0]);</w:t>
      </w:r>
    </w:p>
    <w:p w:rsidR="0077758A" w:rsidRDefault="0077758A" w:rsidP="0077758A">
      <w:pPr>
        <w:pStyle w:val="HTML"/>
        <w:shd w:val="clear" w:color="auto" w:fill="23241F"/>
        <w:spacing w:before="240" w:after="240"/>
        <w:rPr>
          <w:color w:val="FFFFF1"/>
        </w:rPr>
      </w:pPr>
      <w:r>
        <w:rPr>
          <w:color w:val="FFFFF1"/>
        </w:rPr>
        <w:t xml:space="preserve">    normalIndices.push_</w:t>
      </w:r>
      <w:proofErr w:type="gramStart"/>
      <w:r>
        <w:rPr>
          <w:color w:val="FFFFF1"/>
        </w:rPr>
        <w:t>back(</w:t>
      </w:r>
      <w:proofErr w:type="gramEnd"/>
      <w:r>
        <w:rPr>
          <w:color w:val="FFFFF1"/>
        </w:rPr>
        <w:t>normalIndex[1]);</w:t>
      </w:r>
    </w:p>
    <w:p w:rsidR="0077758A" w:rsidRDefault="0077758A" w:rsidP="0077758A">
      <w:pPr>
        <w:pStyle w:val="HTML"/>
        <w:shd w:val="clear" w:color="auto" w:fill="23241F"/>
        <w:spacing w:before="240" w:after="240"/>
        <w:rPr>
          <w:color w:val="FFFFF1"/>
        </w:rPr>
      </w:pPr>
      <w:r>
        <w:rPr>
          <w:color w:val="FFFFF1"/>
        </w:rPr>
        <w:t xml:space="preserve">    normalIndices.push_</w:t>
      </w:r>
      <w:proofErr w:type="gramStart"/>
      <w:r>
        <w:rPr>
          <w:color w:val="FFFFF1"/>
        </w:rPr>
        <w:t>back(</w:t>
      </w:r>
      <w:proofErr w:type="gramEnd"/>
      <w:r>
        <w:rPr>
          <w:color w:val="FFFFF1"/>
        </w:rPr>
        <w:t>normalIndex[2]);</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代码与前面的类似，只不过读取的数据多一些。</w:t>
      </w:r>
    </w:p>
    <w:p w:rsidR="0077758A" w:rsidRDefault="0077758A" w:rsidP="0077758A">
      <w:pPr>
        <w:pStyle w:val="4"/>
        <w:shd w:val="clear" w:color="auto" w:fill="FFFFFF"/>
        <w:spacing w:line="315" w:lineRule="atLeast"/>
        <w:rPr>
          <w:rFonts w:ascii="Georgia" w:hAnsi="Georgia"/>
          <w:color w:val="666666"/>
          <w:sz w:val="21"/>
          <w:szCs w:val="21"/>
        </w:rPr>
      </w:pPr>
      <w:r>
        <w:rPr>
          <w:rFonts w:ascii="Georgia" w:hAnsi="Georgia"/>
          <w:color w:val="666666"/>
          <w:sz w:val="21"/>
          <w:szCs w:val="21"/>
        </w:rPr>
        <w:t>处理数据</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我们只需改变一下数据的形式。读取的是字符串，现在有了一组数组。这还不够，我们得把数据组织成</w:t>
      </w:r>
      <w:r>
        <w:rPr>
          <w:rFonts w:ascii="Georgia" w:hAnsi="Georgia"/>
          <w:color w:val="666666"/>
          <w:sz w:val="21"/>
          <w:szCs w:val="21"/>
        </w:rPr>
        <w:t>OpenGL</w:t>
      </w:r>
      <w:r>
        <w:rPr>
          <w:rFonts w:ascii="Georgia" w:hAnsi="Georgia"/>
          <w:color w:val="666666"/>
          <w:sz w:val="21"/>
          <w:szCs w:val="21"/>
        </w:rPr>
        <w:t>要求的形式。也就是去掉索引，只保留顶点坐标数据。这步操作称为索引。</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遍历每个三角形（每个</w:t>
      </w:r>
      <w:r>
        <w:rPr>
          <w:rFonts w:ascii="Georgia" w:hAnsi="Georgia"/>
          <w:color w:val="666666"/>
          <w:sz w:val="21"/>
          <w:szCs w:val="21"/>
        </w:rPr>
        <w:t>“f”</w:t>
      </w:r>
      <w:r>
        <w:rPr>
          <w:rFonts w:ascii="Georgia" w:hAnsi="Georgia"/>
          <w:color w:val="666666"/>
          <w:sz w:val="21"/>
          <w:szCs w:val="21"/>
        </w:rPr>
        <w:t>行）的每个顶点（每个</w:t>
      </w:r>
      <w:r>
        <w:rPr>
          <w:rFonts w:ascii="Georgia" w:hAnsi="Georgia"/>
          <w:color w:val="666666"/>
          <w:sz w:val="21"/>
          <w:szCs w:val="21"/>
        </w:rPr>
        <w:t xml:space="preserve"> v/vt/vn</w:t>
      </w:r>
      <w:r>
        <w:rPr>
          <w:rFonts w:ascii="Georgia" w:hAnsi="Georgia"/>
          <w:color w:val="666666"/>
          <w:sz w:val="21"/>
          <w:szCs w:val="21"/>
        </w:rPr>
        <w:t>）：</w:t>
      </w:r>
    </w:p>
    <w:p w:rsidR="0077758A" w:rsidRDefault="0077758A" w:rsidP="0077758A">
      <w:pPr>
        <w:pStyle w:val="HTML"/>
        <w:shd w:val="clear" w:color="auto" w:fill="23241F"/>
        <w:spacing w:before="240" w:after="240"/>
        <w:rPr>
          <w:color w:val="FFFFF1"/>
        </w:rPr>
      </w:pPr>
      <w:r>
        <w:rPr>
          <w:color w:val="FFFFF1"/>
        </w:rPr>
        <w:t xml:space="preserve">    // </w:t>
      </w:r>
      <w:proofErr w:type="gramStart"/>
      <w:r>
        <w:rPr>
          <w:color w:val="FFFFF1"/>
        </w:rPr>
        <w:t>For</w:t>
      </w:r>
      <w:proofErr w:type="gramEnd"/>
      <w:r>
        <w:rPr>
          <w:color w:val="FFFFF1"/>
        </w:rPr>
        <w:t xml:space="preserve"> each vertex of each triangle</w:t>
      </w:r>
    </w:p>
    <w:p w:rsidR="0077758A" w:rsidRDefault="0077758A" w:rsidP="0077758A">
      <w:pPr>
        <w:pStyle w:val="HTML"/>
        <w:shd w:val="clear" w:color="auto" w:fill="23241F"/>
        <w:spacing w:before="240" w:after="240"/>
        <w:rPr>
          <w:color w:val="FFFFF1"/>
        </w:rPr>
      </w:pPr>
      <w:r>
        <w:rPr>
          <w:color w:val="FFFFF1"/>
        </w:rPr>
        <w:t xml:space="preserve">    </w:t>
      </w:r>
      <w:proofErr w:type="gramStart"/>
      <w:r>
        <w:rPr>
          <w:color w:val="FFFFF1"/>
        </w:rPr>
        <w:t>for(</w:t>
      </w:r>
      <w:proofErr w:type="gramEnd"/>
      <w:r>
        <w:rPr>
          <w:color w:val="FFFFF1"/>
        </w:rPr>
        <w:t xml:space="preserve"> unsigned int i=0; i</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顶点坐标的索引存放到</w:t>
      </w:r>
      <w:r>
        <w:rPr>
          <w:rFonts w:ascii="Georgia" w:hAnsi="Georgia"/>
          <w:color w:val="666666"/>
          <w:sz w:val="21"/>
          <w:szCs w:val="21"/>
        </w:rPr>
        <w:t>vertexIndices[i]</w:t>
      </w:r>
      <w:r>
        <w:rPr>
          <w:rFonts w:ascii="Georgia" w:hAnsi="Georgia"/>
          <w:color w:val="666666"/>
          <w:sz w:val="21"/>
          <w:szCs w:val="21"/>
        </w:rPr>
        <w:t>：</w:t>
      </w:r>
    </w:p>
    <w:p w:rsidR="0077758A" w:rsidRDefault="0077758A" w:rsidP="0077758A">
      <w:pPr>
        <w:pStyle w:val="HTML"/>
        <w:shd w:val="clear" w:color="auto" w:fill="23241F"/>
        <w:spacing w:before="240" w:after="240"/>
        <w:rPr>
          <w:color w:val="FFFFF1"/>
        </w:rPr>
      </w:pPr>
      <w:proofErr w:type="gramStart"/>
      <w:r>
        <w:rPr>
          <w:color w:val="FFFFF1"/>
        </w:rPr>
        <w:t>unsigned</w:t>
      </w:r>
      <w:proofErr w:type="gramEnd"/>
      <w:r>
        <w:rPr>
          <w:color w:val="FFFFF1"/>
        </w:rPr>
        <w:t xml:space="preserve"> int vertexIndex = vertexIndices[i];</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因此坐标是</w:t>
      </w:r>
      <w:r>
        <w:rPr>
          <w:rFonts w:ascii="Georgia" w:hAnsi="Georgia"/>
          <w:color w:val="666666"/>
          <w:sz w:val="21"/>
          <w:szCs w:val="21"/>
        </w:rPr>
        <w:t>temp_vertices[ vertexIndex-1 ]</w:t>
      </w:r>
      <w:r>
        <w:rPr>
          <w:rFonts w:ascii="Georgia" w:hAnsi="Georgia"/>
          <w:color w:val="666666"/>
          <w:sz w:val="21"/>
          <w:szCs w:val="21"/>
        </w:rPr>
        <w:t>（</w:t>
      </w:r>
      <w:r>
        <w:rPr>
          <w:rFonts w:ascii="Georgia" w:hAnsi="Georgia"/>
          <w:color w:val="666666"/>
          <w:sz w:val="21"/>
          <w:szCs w:val="21"/>
        </w:rPr>
        <w:t>-1</w:t>
      </w:r>
      <w:r>
        <w:rPr>
          <w:rFonts w:ascii="Georgia" w:hAnsi="Georgia"/>
          <w:color w:val="666666"/>
          <w:sz w:val="21"/>
          <w:szCs w:val="21"/>
        </w:rPr>
        <w:t>是因为</w:t>
      </w:r>
      <w:r>
        <w:rPr>
          <w:rFonts w:ascii="Georgia" w:hAnsi="Georgia"/>
          <w:color w:val="666666"/>
          <w:sz w:val="21"/>
          <w:szCs w:val="21"/>
        </w:rPr>
        <w:t>C++</w:t>
      </w:r>
      <w:r>
        <w:rPr>
          <w:rFonts w:ascii="Georgia" w:hAnsi="Georgia"/>
          <w:color w:val="666666"/>
          <w:sz w:val="21"/>
          <w:szCs w:val="21"/>
        </w:rPr>
        <w:t>的下标从</w:t>
      </w:r>
      <w:r>
        <w:rPr>
          <w:rFonts w:ascii="Georgia" w:hAnsi="Georgia"/>
          <w:color w:val="666666"/>
          <w:sz w:val="21"/>
          <w:szCs w:val="21"/>
        </w:rPr>
        <w:t>0</w:t>
      </w:r>
      <w:r>
        <w:rPr>
          <w:rFonts w:ascii="Georgia" w:hAnsi="Georgia"/>
          <w:color w:val="666666"/>
          <w:sz w:val="21"/>
          <w:szCs w:val="21"/>
        </w:rPr>
        <w:t>开始，而</w:t>
      </w:r>
      <w:r>
        <w:rPr>
          <w:rFonts w:ascii="Georgia" w:hAnsi="Georgia"/>
          <w:color w:val="666666"/>
          <w:sz w:val="21"/>
          <w:szCs w:val="21"/>
        </w:rPr>
        <w:t>OBJ</w:t>
      </w:r>
      <w:r>
        <w:rPr>
          <w:rFonts w:ascii="Georgia" w:hAnsi="Georgia"/>
          <w:color w:val="666666"/>
          <w:sz w:val="21"/>
          <w:szCs w:val="21"/>
        </w:rPr>
        <w:t>的索引从</w:t>
      </w:r>
      <w:r>
        <w:rPr>
          <w:rFonts w:ascii="Georgia" w:hAnsi="Georgia"/>
          <w:color w:val="666666"/>
          <w:sz w:val="21"/>
          <w:szCs w:val="21"/>
        </w:rPr>
        <w:t>1</w:t>
      </w:r>
      <w:r>
        <w:rPr>
          <w:rFonts w:ascii="Georgia" w:hAnsi="Georgia"/>
          <w:color w:val="666666"/>
          <w:sz w:val="21"/>
          <w:szCs w:val="21"/>
        </w:rPr>
        <w:t>开始，还记得吗？）：</w:t>
      </w:r>
    </w:p>
    <w:p w:rsidR="0077758A" w:rsidRDefault="0077758A" w:rsidP="0077758A">
      <w:pPr>
        <w:pStyle w:val="HTML"/>
        <w:shd w:val="clear" w:color="auto" w:fill="23241F"/>
        <w:spacing w:before="240" w:after="240"/>
        <w:rPr>
          <w:color w:val="FFFFF1"/>
        </w:rPr>
      </w:pPr>
      <w:proofErr w:type="gramStart"/>
      <w:r>
        <w:rPr>
          <w:color w:val="FFFFF1"/>
        </w:rPr>
        <w:t>glm::vec3</w:t>
      </w:r>
      <w:proofErr w:type="gramEnd"/>
      <w:r>
        <w:rPr>
          <w:color w:val="FFFFF1"/>
        </w:rPr>
        <w:t xml:space="preserve"> vertex = temp_vertices[ vertexIndex-1 ];</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这样就有了一个顶点坐标：</w:t>
      </w:r>
    </w:p>
    <w:p w:rsidR="0077758A" w:rsidRDefault="0077758A" w:rsidP="0077758A">
      <w:pPr>
        <w:pStyle w:val="HTML"/>
        <w:shd w:val="clear" w:color="auto" w:fill="23241F"/>
        <w:spacing w:before="240" w:after="240"/>
        <w:rPr>
          <w:color w:val="FFFFF1"/>
        </w:rPr>
      </w:pPr>
      <w:r>
        <w:rPr>
          <w:color w:val="FFFFF1"/>
        </w:rPr>
        <w:t>out_vertices.push_</w:t>
      </w:r>
      <w:proofErr w:type="gramStart"/>
      <w:r>
        <w:rPr>
          <w:color w:val="FFFFF1"/>
        </w:rPr>
        <w:t>back(</w:t>
      </w:r>
      <w:proofErr w:type="gramEnd"/>
      <w:r>
        <w:rPr>
          <w:color w:val="FFFFF1"/>
        </w:rPr>
        <w:t>vertex);</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UV</w:t>
      </w:r>
      <w:r>
        <w:rPr>
          <w:rFonts w:ascii="Georgia" w:hAnsi="Georgia"/>
          <w:color w:val="666666"/>
          <w:sz w:val="21"/>
          <w:szCs w:val="21"/>
        </w:rPr>
        <w:t>和法向同理，任务完成！</w:t>
      </w:r>
    </w:p>
    <w:p w:rsidR="0077758A" w:rsidRDefault="0077758A" w:rsidP="0077758A">
      <w:pPr>
        <w:pStyle w:val="3"/>
        <w:shd w:val="clear" w:color="auto" w:fill="FFFFFF"/>
        <w:rPr>
          <w:rFonts w:ascii="Georgia" w:hAnsi="Georgia"/>
          <w:color w:val="666666"/>
          <w:sz w:val="27"/>
          <w:szCs w:val="27"/>
        </w:rPr>
      </w:pPr>
      <w:r>
        <w:rPr>
          <w:rFonts w:ascii="Georgia" w:hAnsi="Georgia"/>
          <w:color w:val="666666"/>
        </w:rPr>
        <w:t>使用加载的数据</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到这一步，几乎什么变化都没发生。这次我们不再声明一个</w:t>
      </w:r>
      <w:r>
        <w:rPr>
          <w:rFonts w:ascii="Georgia" w:hAnsi="Georgia"/>
          <w:color w:val="666666"/>
          <w:sz w:val="21"/>
          <w:szCs w:val="21"/>
        </w:rPr>
        <w:t>static const GLfloat g_vertex_buffer_data[] = {…}</w:t>
      </w:r>
      <w:r>
        <w:rPr>
          <w:rFonts w:ascii="Georgia" w:hAnsi="Georgia"/>
          <w:color w:val="666666"/>
          <w:sz w:val="21"/>
          <w:szCs w:val="21"/>
        </w:rPr>
        <w:t>，而是创建一个顶点数组（</w:t>
      </w:r>
      <w:r>
        <w:rPr>
          <w:rFonts w:ascii="Georgia" w:hAnsi="Georgia"/>
          <w:color w:val="666666"/>
          <w:sz w:val="21"/>
          <w:szCs w:val="21"/>
        </w:rPr>
        <w:t>UV</w:t>
      </w:r>
      <w:r>
        <w:rPr>
          <w:rFonts w:ascii="Georgia" w:hAnsi="Georgia"/>
          <w:color w:val="666666"/>
          <w:sz w:val="21"/>
          <w:szCs w:val="21"/>
        </w:rPr>
        <w:t>和法向同理）。用正确的参数调用</w:t>
      </w:r>
      <w:r>
        <w:rPr>
          <w:rFonts w:ascii="Georgia" w:hAnsi="Georgia"/>
          <w:color w:val="666666"/>
          <w:sz w:val="21"/>
          <w:szCs w:val="21"/>
        </w:rPr>
        <w:t>loadOBJ</w:t>
      </w:r>
      <w:r>
        <w:rPr>
          <w:rFonts w:ascii="Georgia" w:hAnsi="Georgia"/>
          <w:color w:val="666666"/>
          <w:sz w:val="21"/>
          <w:szCs w:val="21"/>
        </w:rPr>
        <w:t>：</w:t>
      </w:r>
    </w:p>
    <w:p w:rsidR="0077758A" w:rsidRDefault="0077758A" w:rsidP="0077758A">
      <w:pPr>
        <w:pStyle w:val="HTML"/>
        <w:shd w:val="clear" w:color="auto" w:fill="23241F"/>
        <w:spacing w:before="240" w:after="240"/>
        <w:rPr>
          <w:color w:val="FFFFF1"/>
        </w:rPr>
      </w:pPr>
      <w:r>
        <w:rPr>
          <w:color w:val="FFFFF1"/>
        </w:rPr>
        <w:t>// Read our .obj file</w:t>
      </w:r>
    </w:p>
    <w:p w:rsidR="0077758A" w:rsidRDefault="0077758A" w:rsidP="0077758A">
      <w:pPr>
        <w:pStyle w:val="HTML"/>
        <w:shd w:val="clear" w:color="auto" w:fill="23241F"/>
        <w:spacing w:before="240" w:after="240"/>
        <w:rPr>
          <w:color w:val="FFFFF1"/>
        </w:rPr>
      </w:pPr>
      <w:proofErr w:type="gramStart"/>
      <w:r>
        <w:rPr>
          <w:color w:val="FFFFF1"/>
        </w:rPr>
        <w:t>std::vector</w:t>
      </w:r>
      <w:proofErr w:type="gramEnd"/>
      <w:r>
        <w:rPr>
          <w:color w:val="FFFFF1"/>
        </w:rPr>
        <w:t xml:space="preserve"> vertices;</w:t>
      </w:r>
    </w:p>
    <w:p w:rsidR="0077758A" w:rsidRDefault="0077758A" w:rsidP="0077758A">
      <w:pPr>
        <w:pStyle w:val="HTML"/>
        <w:shd w:val="clear" w:color="auto" w:fill="23241F"/>
        <w:spacing w:before="240" w:after="240"/>
        <w:rPr>
          <w:color w:val="FFFFF1"/>
        </w:rPr>
      </w:pPr>
      <w:proofErr w:type="gramStart"/>
      <w:r>
        <w:rPr>
          <w:color w:val="FFFFF1"/>
        </w:rPr>
        <w:lastRenderedPageBreak/>
        <w:t>std::vector</w:t>
      </w:r>
      <w:proofErr w:type="gramEnd"/>
      <w:r>
        <w:rPr>
          <w:color w:val="FFFFF1"/>
        </w:rPr>
        <w:t xml:space="preserve"> uvs;</w:t>
      </w:r>
    </w:p>
    <w:p w:rsidR="0077758A" w:rsidRDefault="0077758A" w:rsidP="0077758A">
      <w:pPr>
        <w:pStyle w:val="HTML"/>
        <w:shd w:val="clear" w:color="auto" w:fill="23241F"/>
        <w:spacing w:before="240" w:after="240"/>
        <w:rPr>
          <w:color w:val="FFFFF1"/>
        </w:rPr>
      </w:pPr>
      <w:proofErr w:type="gramStart"/>
      <w:r>
        <w:rPr>
          <w:color w:val="FFFFF1"/>
        </w:rPr>
        <w:t>std::vector</w:t>
      </w:r>
      <w:proofErr w:type="gramEnd"/>
      <w:r>
        <w:rPr>
          <w:color w:val="FFFFF1"/>
        </w:rPr>
        <w:t xml:space="preserve"> normals; // Won't be used at the moment.</w:t>
      </w:r>
    </w:p>
    <w:p w:rsidR="0077758A" w:rsidRDefault="0077758A" w:rsidP="0077758A">
      <w:pPr>
        <w:pStyle w:val="HTML"/>
        <w:shd w:val="clear" w:color="auto" w:fill="23241F"/>
        <w:spacing w:before="240" w:after="240"/>
        <w:rPr>
          <w:color w:val="FFFFF1"/>
        </w:rPr>
      </w:pPr>
      <w:proofErr w:type="gramStart"/>
      <w:r>
        <w:rPr>
          <w:color w:val="FFFFF1"/>
        </w:rPr>
        <w:t>bool</w:t>
      </w:r>
      <w:proofErr w:type="gramEnd"/>
      <w:r>
        <w:rPr>
          <w:color w:val="FFFFF1"/>
        </w:rPr>
        <w:t xml:space="preserve"> res = loadOBJ("cube.obj", vertices, uvs, normals);</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把数组传给</w:t>
      </w:r>
      <w:r>
        <w:rPr>
          <w:rFonts w:ascii="Georgia" w:hAnsi="Georgia"/>
          <w:color w:val="666666"/>
          <w:sz w:val="21"/>
          <w:szCs w:val="21"/>
        </w:rPr>
        <w:t>OpenGL</w:t>
      </w:r>
      <w:r>
        <w:rPr>
          <w:rFonts w:ascii="Georgia" w:hAnsi="Georgia"/>
          <w:color w:val="666666"/>
          <w:sz w:val="21"/>
          <w:szCs w:val="21"/>
        </w:rPr>
        <w:t>：</w:t>
      </w:r>
    </w:p>
    <w:p w:rsidR="0077758A" w:rsidRDefault="0077758A" w:rsidP="0077758A">
      <w:pPr>
        <w:pStyle w:val="HTML"/>
        <w:shd w:val="clear" w:color="auto" w:fill="23241F"/>
        <w:spacing w:before="240" w:after="240"/>
        <w:rPr>
          <w:color w:val="FFFFF1"/>
        </w:rPr>
      </w:pPr>
      <w:proofErr w:type="gramStart"/>
      <w:r>
        <w:rPr>
          <w:color w:val="FFFFF1"/>
        </w:rPr>
        <w:t>glBufferData(</w:t>
      </w:r>
      <w:proofErr w:type="gramEnd"/>
      <w:r>
        <w:rPr>
          <w:color w:val="FFFFF1"/>
        </w:rPr>
        <w:t>GL_ARRAY_BUFFER, vertices.size() * sizeof(glm::vec3), &amp;vertices[0], GL_STATIC_DRAW);</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结束了！</w:t>
      </w:r>
    </w:p>
    <w:p w:rsidR="0077758A" w:rsidRDefault="0077758A" w:rsidP="0077758A">
      <w:pPr>
        <w:pStyle w:val="3"/>
        <w:shd w:val="clear" w:color="auto" w:fill="FFFFFF"/>
        <w:rPr>
          <w:rFonts w:ascii="Georgia" w:hAnsi="Georgia"/>
          <w:color w:val="666666"/>
          <w:sz w:val="27"/>
          <w:szCs w:val="27"/>
        </w:rPr>
      </w:pPr>
      <w:r>
        <w:rPr>
          <w:rFonts w:ascii="Georgia" w:hAnsi="Georgia"/>
          <w:color w:val="666666"/>
        </w:rPr>
        <w:t>结果</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不好意思，纹理不好看。我不太擅长美工。欢迎您来提供一些好的纹理。</w:t>
      </w:r>
    </w:p>
    <w:p w:rsidR="0077758A" w:rsidRDefault="0077758A" w:rsidP="0077758A">
      <w:pPr>
        <w:pStyle w:val="3"/>
        <w:shd w:val="clear" w:color="auto" w:fill="FFFFFF"/>
        <w:rPr>
          <w:rFonts w:ascii="Georgia" w:hAnsi="Georgia"/>
          <w:color w:val="666666"/>
          <w:sz w:val="27"/>
          <w:szCs w:val="27"/>
        </w:rPr>
      </w:pPr>
      <w:r>
        <w:rPr>
          <w:rFonts w:ascii="Georgia" w:hAnsi="Georgia"/>
          <w:color w:val="666666"/>
        </w:rPr>
        <w:t>其他模型格式及加载器</w:t>
      </w:r>
    </w:p>
    <w:p w:rsidR="0077758A" w:rsidRDefault="0077758A" w:rsidP="0077758A">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这个小巧的加载器应该比较适合初学，不过别在实际中使用它。参考一下</w:t>
      </w:r>
      <w:hyperlink r:id="rId100" w:history="1">
        <w:r>
          <w:rPr>
            <w:rStyle w:val="a3"/>
            <w:rFonts w:ascii="Georgia" w:hAnsi="Georgia"/>
            <w:color w:val="499EF3"/>
            <w:sz w:val="21"/>
            <w:szCs w:val="21"/>
          </w:rPr>
          <w:t>实用链接和工具</w:t>
        </w:r>
      </w:hyperlink>
      <w:r>
        <w:rPr>
          <w:rFonts w:ascii="Georgia" w:hAnsi="Georgia"/>
          <w:color w:val="666666"/>
          <w:sz w:val="21"/>
          <w:szCs w:val="21"/>
        </w:rPr>
        <w:t>页面，看看有什么能用的。不过请注意，等到第九课才会真正用到这些工具。</w:t>
      </w:r>
    </w:p>
    <w:p w:rsidR="00652419" w:rsidRDefault="00652419" w:rsidP="00652419">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第八课：基础光照模型</w:t>
      </w:r>
    </w:p>
    <w:p w:rsidR="00652419" w:rsidRDefault="00652419" w:rsidP="00652419">
      <w:pPr>
        <w:shd w:val="clear" w:color="auto" w:fill="F4F5F6"/>
        <w:spacing w:line="315" w:lineRule="atLeast"/>
        <w:rPr>
          <w:rFonts w:ascii="Georgia" w:hAnsi="Georgia"/>
          <w:color w:val="666666"/>
          <w:szCs w:val="21"/>
        </w:rPr>
      </w:pPr>
      <w:r>
        <w:rPr>
          <w:rFonts w:ascii="Georgia" w:hAnsi="Georgia"/>
          <w:color w:val="666666"/>
          <w:szCs w:val="21"/>
        </w:rPr>
        <w:br/>
      </w:r>
      <w:hyperlink r:id="rId101" w:history="1">
        <w:r>
          <w:rPr>
            <w:rStyle w:val="a3"/>
            <w:rFonts w:ascii="Georgia" w:hAnsi="Georgia"/>
            <w:color w:val="499EF3"/>
            <w:szCs w:val="21"/>
          </w:rPr>
          <w:t>OpenGL3.0</w:t>
        </w:r>
        <w:r>
          <w:rPr>
            <w:rStyle w:val="a3"/>
            <w:rFonts w:ascii="Georgia" w:hAnsi="Georgia"/>
            <w:color w:val="499EF3"/>
            <w:szCs w:val="21"/>
          </w:rPr>
          <w:t>教程</w:t>
        </w:r>
      </w:hyperlink>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02" w:history="1">
        <w:r>
          <w:rPr>
            <w:rStyle w:val="a3"/>
            <w:rFonts w:ascii="Georgia" w:hAnsi="Georgia"/>
            <w:color w:val="499EF3"/>
            <w:sz w:val="21"/>
            <w:szCs w:val="21"/>
          </w:rPr>
          <w:t>http://www.opengl-tutorial.org/beginners-tutorials/tutorial-8-basic-shading/</w:t>
        </w:r>
      </w:hyperlink>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r>
        <w:rPr>
          <w:rStyle w:val="apple-converted-space"/>
          <w:rFonts w:ascii="Georgia" w:hAnsi="Georgia"/>
          <w:color w:val="666666"/>
          <w:sz w:val="21"/>
          <w:szCs w:val="21"/>
        </w:rPr>
        <w:t> </w:t>
      </w:r>
      <w:hyperlink r:id="rId103" w:history="1">
        <w:r>
          <w:rPr>
            <w:rStyle w:val="a3"/>
            <w:rFonts w:ascii="Georgia" w:hAnsi="Georgia"/>
            <w:color w:val="499EF3"/>
            <w:sz w:val="21"/>
            <w:szCs w:val="21"/>
          </w:rPr>
          <w:t>http://www.opengl-tutorial.org/zh-hans/beginners-tutorials-zh/tutorial-8-basic-shading-zh/</w:t>
        </w:r>
      </w:hyperlink>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在第八课中，我们将学习光照模型的基础知识。包括：</w:t>
      </w:r>
    </w:p>
    <w:p w:rsidR="00652419" w:rsidRDefault="00652419" w:rsidP="00652419">
      <w:pPr>
        <w:widowControl/>
        <w:numPr>
          <w:ilvl w:val="0"/>
          <w:numId w:val="2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物体离光源</w:t>
      </w:r>
      <w:proofErr w:type="gramStart"/>
      <w:r>
        <w:rPr>
          <w:rFonts w:ascii="Georgia" w:hAnsi="Georgia"/>
          <w:color w:val="666666"/>
          <w:szCs w:val="21"/>
        </w:rPr>
        <w:t>越近会越</w:t>
      </w:r>
      <w:proofErr w:type="gramEnd"/>
      <w:r>
        <w:rPr>
          <w:rFonts w:ascii="Georgia" w:hAnsi="Georgia"/>
          <w:color w:val="666666"/>
          <w:szCs w:val="21"/>
        </w:rPr>
        <w:t>亮</w:t>
      </w:r>
    </w:p>
    <w:p w:rsidR="00652419" w:rsidRDefault="00652419" w:rsidP="00652419">
      <w:pPr>
        <w:widowControl/>
        <w:numPr>
          <w:ilvl w:val="0"/>
          <w:numId w:val="2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直视反射光时会有高亮（镜面反射）</w:t>
      </w:r>
    </w:p>
    <w:p w:rsidR="00652419" w:rsidRDefault="00652419" w:rsidP="00652419">
      <w:pPr>
        <w:widowControl/>
        <w:numPr>
          <w:ilvl w:val="0"/>
          <w:numId w:val="2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当光没有直接照射物体时，物体会更暗（漫反射）</w:t>
      </w:r>
    </w:p>
    <w:p w:rsidR="00652419" w:rsidRDefault="00652419" w:rsidP="00652419">
      <w:pPr>
        <w:widowControl/>
        <w:numPr>
          <w:ilvl w:val="0"/>
          <w:numId w:val="27"/>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用环境光简化计算</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不包括：</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阴影。这是个宽阔的主题，大到需要专题教程了。</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类镜面反射（包括水）</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任何复杂的光与物质的相互作用，像次表面散射（比如蜡）</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各向异性材料（比如拉丝的金属）</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追求真实感的，基于物理的光照模型</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环境光遮蔽（在洞穴里会更黑）</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颜色溢出（一块红色的地毯会映得白色天花板带红色）</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透明度</w:t>
      </w:r>
    </w:p>
    <w:p w:rsidR="00652419" w:rsidRDefault="00652419" w:rsidP="00652419">
      <w:pPr>
        <w:widowControl/>
        <w:numPr>
          <w:ilvl w:val="0"/>
          <w:numId w:val="28"/>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任何种类的全局光照（它包括了上面的所有）</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总而言之：只讲基础。</w:t>
      </w:r>
    </w:p>
    <w:p w:rsidR="00652419" w:rsidRDefault="00652419" w:rsidP="00652419">
      <w:pPr>
        <w:pStyle w:val="3"/>
        <w:shd w:val="clear" w:color="auto" w:fill="FFFFFF"/>
        <w:rPr>
          <w:rFonts w:ascii="Georgia" w:hAnsi="Georgia"/>
          <w:color w:val="666666"/>
          <w:sz w:val="27"/>
          <w:szCs w:val="27"/>
        </w:rPr>
      </w:pPr>
      <w:r>
        <w:rPr>
          <w:rFonts w:ascii="Georgia" w:hAnsi="Georgia"/>
          <w:color w:val="666666"/>
        </w:rPr>
        <w:t>法向</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过去的几个教程中我们一直在处理法向，但是并不知道法向到底是什么。</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三角形法向</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一个平面的法向是一个长度为</w:t>
      </w:r>
      <w:r>
        <w:rPr>
          <w:rFonts w:ascii="Georgia" w:hAnsi="Georgia"/>
          <w:color w:val="666666"/>
          <w:sz w:val="21"/>
          <w:szCs w:val="21"/>
        </w:rPr>
        <w:t>1</w:t>
      </w:r>
      <w:r>
        <w:rPr>
          <w:rFonts w:ascii="Georgia" w:hAnsi="Georgia"/>
          <w:color w:val="666666"/>
          <w:sz w:val="21"/>
          <w:szCs w:val="21"/>
        </w:rPr>
        <w:t>并且垂直于这个平面的向量。</w:t>
      </w:r>
      <w:r>
        <w:rPr>
          <w:rFonts w:ascii="Georgia" w:hAnsi="Georgia"/>
          <w:color w:val="666666"/>
          <w:sz w:val="21"/>
          <w:szCs w:val="21"/>
        </w:rPr>
        <w:br/>
      </w:r>
      <w:r>
        <w:rPr>
          <w:rFonts w:ascii="Georgia" w:hAnsi="Georgia"/>
          <w:color w:val="666666"/>
          <w:sz w:val="21"/>
          <w:szCs w:val="21"/>
        </w:rPr>
        <w:t>一个三角形的法向是一个长度为</w:t>
      </w:r>
      <w:r>
        <w:rPr>
          <w:rFonts w:ascii="Georgia" w:hAnsi="Georgia"/>
          <w:color w:val="666666"/>
          <w:sz w:val="21"/>
          <w:szCs w:val="21"/>
        </w:rPr>
        <w:t>1</w:t>
      </w:r>
      <w:r>
        <w:rPr>
          <w:rFonts w:ascii="Georgia" w:hAnsi="Georgia"/>
          <w:color w:val="666666"/>
          <w:sz w:val="21"/>
          <w:szCs w:val="21"/>
        </w:rPr>
        <w:t>并且垂直于这个三角形的向量。通过简单地将三角形两条边</w:t>
      </w:r>
      <w:proofErr w:type="gramStart"/>
      <w:r>
        <w:rPr>
          <w:rFonts w:ascii="Georgia" w:hAnsi="Georgia"/>
          <w:color w:val="666666"/>
          <w:sz w:val="21"/>
          <w:szCs w:val="21"/>
        </w:rPr>
        <w:t>进行叉乘计算</w:t>
      </w:r>
      <w:proofErr w:type="gramEnd"/>
      <w:r>
        <w:rPr>
          <w:rFonts w:ascii="Georgia" w:hAnsi="Georgia"/>
          <w:color w:val="666666"/>
          <w:sz w:val="21"/>
          <w:szCs w:val="21"/>
        </w:rPr>
        <w:t>（向量</w:t>
      </w:r>
      <w:r>
        <w:rPr>
          <w:rFonts w:ascii="Georgia" w:hAnsi="Georgia"/>
          <w:color w:val="666666"/>
          <w:sz w:val="21"/>
          <w:szCs w:val="21"/>
        </w:rPr>
        <w:t>a</w:t>
      </w:r>
      <w:r>
        <w:rPr>
          <w:rFonts w:ascii="Georgia" w:hAnsi="Georgia"/>
          <w:color w:val="666666"/>
          <w:sz w:val="21"/>
          <w:szCs w:val="21"/>
        </w:rPr>
        <w:t>和</w:t>
      </w:r>
      <w:r>
        <w:rPr>
          <w:rFonts w:ascii="Georgia" w:hAnsi="Georgia"/>
          <w:color w:val="666666"/>
          <w:sz w:val="21"/>
          <w:szCs w:val="21"/>
        </w:rPr>
        <w:t>b</w:t>
      </w:r>
      <w:r>
        <w:rPr>
          <w:rFonts w:ascii="Georgia" w:hAnsi="Georgia"/>
          <w:color w:val="666666"/>
          <w:sz w:val="21"/>
          <w:szCs w:val="21"/>
        </w:rPr>
        <w:t>的</w:t>
      </w:r>
      <w:proofErr w:type="gramStart"/>
      <w:r>
        <w:rPr>
          <w:rFonts w:ascii="Georgia" w:hAnsi="Georgia"/>
          <w:color w:val="666666"/>
          <w:sz w:val="21"/>
          <w:szCs w:val="21"/>
        </w:rPr>
        <w:t>叉乘结果</w:t>
      </w:r>
      <w:proofErr w:type="gramEnd"/>
      <w:r>
        <w:rPr>
          <w:rFonts w:ascii="Georgia" w:hAnsi="Georgia"/>
          <w:color w:val="666666"/>
          <w:sz w:val="21"/>
          <w:szCs w:val="21"/>
        </w:rPr>
        <w:t>是一个同时垂直于</w:t>
      </w:r>
      <w:r>
        <w:rPr>
          <w:rFonts w:ascii="Georgia" w:hAnsi="Georgia"/>
          <w:color w:val="666666"/>
          <w:sz w:val="21"/>
          <w:szCs w:val="21"/>
        </w:rPr>
        <w:t>a</w:t>
      </w:r>
      <w:r>
        <w:rPr>
          <w:rFonts w:ascii="Georgia" w:hAnsi="Georgia"/>
          <w:color w:val="666666"/>
          <w:sz w:val="21"/>
          <w:szCs w:val="21"/>
        </w:rPr>
        <w:t>和</w:t>
      </w:r>
      <w:r>
        <w:rPr>
          <w:rFonts w:ascii="Georgia" w:hAnsi="Georgia"/>
          <w:color w:val="666666"/>
          <w:sz w:val="21"/>
          <w:szCs w:val="21"/>
        </w:rPr>
        <w:t>b</w:t>
      </w:r>
      <w:r>
        <w:rPr>
          <w:rFonts w:ascii="Georgia" w:hAnsi="Georgia"/>
          <w:color w:val="666666"/>
          <w:sz w:val="21"/>
          <w:szCs w:val="21"/>
        </w:rPr>
        <w:t>的向量，记得？），然后归一化：使长度为</w:t>
      </w:r>
      <w:r>
        <w:rPr>
          <w:rFonts w:ascii="Georgia" w:hAnsi="Georgia"/>
          <w:color w:val="666666"/>
          <w:sz w:val="21"/>
          <w:szCs w:val="21"/>
        </w:rPr>
        <w:t>1</w:t>
      </w:r>
      <w:r>
        <w:rPr>
          <w:rFonts w:ascii="Georgia" w:hAnsi="Georgia"/>
          <w:color w:val="666666"/>
          <w:sz w:val="21"/>
          <w:szCs w:val="21"/>
        </w:rPr>
        <w:t>。伪代码如下：</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triangle</w:t>
      </w:r>
      <w:proofErr w:type="gramEnd"/>
      <w:r>
        <w:rPr>
          <w:rStyle w:val="HTML0"/>
          <w:rFonts w:ascii="Consolas" w:hAnsi="Consolas" w:cs="Consolas"/>
          <w:color w:val="FFFFF1"/>
          <w:sz w:val="22"/>
          <w:szCs w:val="22"/>
          <w:shd w:val="clear" w:color="auto" w:fill="23241F"/>
        </w:rPr>
        <w:t xml:space="preserve"> ( v1, v2, v3 )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edge1 = v2-v1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edge2 = v3-v1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triangle.normal = </w:t>
      </w:r>
      <w:proofErr w:type="gramStart"/>
      <w:r>
        <w:rPr>
          <w:rStyle w:val="HTML0"/>
          <w:rFonts w:ascii="Consolas" w:hAnsi="Consolas" w:cs="Consolas"/>
          <w:color w:val="FFFFF1"/>
          <w:sz w:val="22"/>
          <w:szCs w:val="22"/>
          <w:shd w:val="clear" w:color="auto" w:fill="23241F"/>
        </w:rPr>
        <w:t>cross(</w:t>
      </w:r>
      <w:proofErr w:type="gramEnd"/>
      <w:r>
        <w:rPr>
          <w:rStyle w:val="HTML0"/>
          <w:rFonts w:ascii="Consolas" w:hAnsi="Consolas" w:cs="Consolas"/>
          <w:color w:val="FFFFF1"/>
          <w:sz w:val="22"/>
          <w:szCs w:val="22"/>
          <w:shd w:val="clear" w:color="auto" w:fill="23241F"/>
        </w:rPr>
        <w:t>edge1, edge2).normalize()</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不要将法向</w:t>
      </w:r>
      <w:r>
        <w:rPr>
          <w:rFonts w:ascii="Georgia" w:hAnsi="Georgia"/>
          <w:color w:val="666666"/>
          <w:sz w:val="21"/>
          <w:szCs w:val="21"/>
        </w:rPr>
        <w:t>(normal)</w:t>
      </w:r>
      <w:r>
        <w:rPr>
          <w:rFonts w:ascii="Georgia" w:hAnsi="Georgia"/>
          <w:color w:val="666666"/>
          <w:sz w:val="21"/>
          <w:szCs w:val="21"/>
        </w:rPr>
        <w:t>和</w:t>
      </w:r>
      <w:r>
        <w:rPr>
          <w:rFonts w:ascii="Georgia" w:hAnsi="Georgia"/>
          <w:color w:val="666666"/>
          <w:sz w:val="21"/>
          <w:szCs w:val="21"/>
        </w:rPr>
        <w:t>normalize()</w:t>
      </w:r>
      <w:r>
        <w:rPr>
          <w:rFonts w:ascii="Georgia" w:hAnsi="Georgia"/>
          <w:color w:val="666666"/>
          <w:sz w:val="21"/>
          <w:szCs w:val="21"/>
        </w:rPr>
        <w:t>函数混淆。</w:t>
      </w:r>
      <w:r>
        <w:rPr>
          <w:rFonts w:ascii="Georgia" w:hAnsi="Georgia"/>
          <w:color w:val="666666"/>
          <w:sz w:val="21"/>
          <w:szCs w:val="21"/>
        </w:rPr>
        <w:t>Normalize()</w:t>
      </w:r>
      <w:r>
        <w:rPr>
          <w:rFonts w:ascii="Georgia" w:hAnsi="Georgia"/>
          <w:color w:val="666666"/>
          <w:sz w:val="21"/>
          <w:szCs w:val="21"/>
        </w:rPr>
        <w:t>函数是让一个向量（任意向量，不一定必须是</w:t>
      </w:r>
      <w:r>
        <w:rPr>
          <w:rFonts w:ascii="Georgia" w:hAnsi="Georgia"/>
          <w:color w:val="666666"/>
          <w:sz w:val="21"/>
          <w:szCs w:val="21"/>
        </w:rPr>
        <w:t>normal</w:t>
      </w:r>
      <w:r>
        <w:rPr>
          <w:rFonts w:ascii="Georgia" w:hAnsi="Georgia"/>
          <w:color w:val="666666"/>
          <w:sz w:val="21"/>
          <w:szCs w:val="21"/>
        </w:rPr>
        <w:t>）除以其长度，从而使新长度为</w:t>
      </w:r>
      <w:r>
        <w:rPr>
          <w:rFonts w:ascii="Georgia" w:hAnsi="Georgia"/>
          <w:color w:val="666666"/>
          <w:sz w:val="21"/>
          <w:szCs w:val="21"/>
        </w:rPr>
        <w:t>1</w:t>
      </w:r>
      <w:r>
        <w:rPr>
          <w:rFonts w:ascii="Georgia" w:hAnsi="Georgia"/>
          <w:color w:val="666666"/>
          <w:sz w:val="21"/>
          <w:szCs w:val="21"/>
        </w:rPr>
        <w:t>。法向</w:t>
      </w:r>
      <w:r>
        <w:rPr>
          <w:rFonts w:ascii="Georgia" w:hAnsi="Georgia"/>
          <w:color w:val="666666"/>
          <w:sz w:val="21"/>
          <w:szCs w:val="21"/>
        </w:rPr>
        <w:t>(normal)</w:t>
      </w:r>
      <w:r>
        <w:rPr>
          <w:rFonts w:ascii="Georgia" w:hAnsi="Georgia"/>
          <w:color w:val="666666"/>
          <w:sz w:val="21"/>
          <w:szCs w:val="21"/>
        </w:rPr>
        <w:t>则是某一类向量的名字。</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顶点法向</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引申开来：顶点的法向，是包含该顶点的所有三角形的法向的均值。这很方便</w:t>
      </w:r>
      <w:r>
        <w:rPr>
          <w:rFonts w:ascii="Georgia" w:hAnsi="Georgia"/>
          <w:color w:val="666666"/>
          <w:sz w:val="21"/>
          <w:szCs w:val="21"/>
        </w:rPr>
        <w:t>——</w:t>
      </w:r>
      <w:r>
        <w:rPr>
          <w:rFonts w:ascii="Georgia" w:hAnsi="Georgia"/>
          <w:color w:val="666666"/>
          <w:sz w:val="21"/>
          <w:szCs w:val="21"/>
        </w:rPr>
        <w:t>因为在顶点着色器中，我们处理顶点，而不是三角形；所以在顶点处有信息是很好的。并且在</w:t>
      </w:r>
      <w:r>
        <w:rPr>
          <w:rFonts w:ascii="Georgia" w:hAnsi="Georgia"/>
          <w:color w:val="666666"/>
          <w:sz w:val="21"/>
          <w:szCs w:val="21"/>
        </w:rPr>
        <w:t>OpenGL</w:t>
      </w:r>
      <w:r>
        <w:rPr>
          <w:rFonts w:ascii="Georgia" w:hAnsi="Georgia"/>
          <w:color w:val="666666"/>
          <w:sz w:val="21"/>
          <w:szCs w:val="21"/>
        </w:rPr>
        <w:t>中，我们没有任何办法获得三角形信息。伪代码如下：</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vertex</w:t>
      </w:r>
      <w:proofErr w:type="gramEnd"/>
      <w:r>
        <w:rPr>
          <w:rStyle w:val="HTML0"/>
          <w:rFonts w:ascii="Consolas" w:hAnsi="Consolas" w:cs="Consolas"/>
          <w:color w:val="FFFFF1"/>
          <w:sz w:val="22"/>
          <w:szCs w:val="22"/>
          <w:shd w:val="clear" w:color="auto" w:fill="23241F"/>
        </w:rPr>
        <w:t xml:space="preserve"> v1, v2, v3,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lastRenderedPageBreak/>
        <w:t>triangle</w:t>
      </w:r>
      <w:proofErr w:type="gramEnd"/>
      <w:r>
        <w:rPr>
          <w:rStyle w:val="HTML0"/>
          <w:rFonts w:ascii="Consolas" w:hAnsi="Consolas" w:cs="Consolas"/>
          <w:color w:val="FFFFF1"/>
          <w:sz w:val="22"/>
          <w:szCs w:val="22"/>
          <w:shd w:val="clear" w:color="auto" w:fill="23241F"/>
        </w:rPr>
        <w:t xml:space="preserve"> tr1, tr2, tr3 // all share vertex v1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v1.normal = </w:t>
      </w:r>
      <w:proofErr w:type="gramStart"/>
      <w:r>
        <w:rPr>
          <w:rStyle w:val="HTML0"/>
          <w:rFonts w:ascii="Consolas" w:hAnsi="Consolas" w:cs="Consolas"/>
          <w:color w:val="FFFFF1"/>
          <w:sz w:val="22"/>
          <w:szCs w:val="22"/>
          <w:shd w:val="clear" w:color="auto" w:fill="23241F"/>
        </w:rPr>
        <w:t>normalize(</w:t>
      </w:r>
      <w:proofErr w:type="gramEnd"/>
      <w:r>
        <w:rPr>
          <w:rStyle w:val="HTML0"/>
          <w:rFonts w:ascii="Consolas" w:hAnsi="Consolas" w:cs="Consolas"/>
          <w:color w:val="FFFFF1"/>
          <w:sz w:val="22"/>
          <w:szCs w:val="22"/>
          <w:shd w:val="clear" w:color="auto" w:fill="23241F"/>
        </w:rPr>
        <w:t xml:space="preserve"> tr1.normal + tr2.normal + tr3.normal )</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在</w:t>
      </w:r>
      <w:r>
        <w:rPr>
          <w:rFonts w:ascii="Georgia" w:hAnsi="Georgia"/>
          <w:color w:val="666666"/>
          <w:sz w:val="21"/>
          <w:szCs w:val="21"/>
        </w:rPr>
        <w:t>OpenGL</w:t>
      </w:r>
      <w:r>
        <w:rPr>
          <w:rFonts w:ascii="Georgia" w:hAnsi="Georgia"/>
          <w:color w:val="666666"/>
          <w:sz w:val="21"/>
          <w:szCs w:val="21"/>
        </w:rPr>
        <w:t>中使用顶点法向</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w:t>
      </w:r>
      <w:r>
        <w:rPr>
          <w:rFonts w:ascii="Georgia" w:hAnsi="Georgia"/>
          <w:color w:val="666666"/>
          <w:sz w:val="21"/>
          <w:szCs w:val="21"/>
        </w:rPr>
        <w:t>OpenGL</w:t>
      </w:r>
      <w:r>
        <w:rPr>
          <w:rFonts w:ascii="Georgia" w:hAnsi="Georgia"/>
          <w:color w:val="666666"/>
          <w:sz w:val="21"/>
          <w:szCs w:val="21"/>
        </w:rPr>
        <w:t>中使用法向很简单。法向是顶点的属性，就像位置，颜色，</w:t>
      </w:r>
      <w:r>
        <w:rPr>
          <w:rFonts w:ascii="Georgia" w:hAnsi="Georgia"/>
          <w:color w:val="666666"/>
          <w:sz w:val="21"/>
          <w:szCs w:val="21"/>
        </w:rPr>
        <w:t>UV</w:t>
      </w:r>
      <w:r>
        <w:rPr>
          <w:rFonts w:ascii="Georgia" w:hAnsi="Georgia"/>
          <w:color w:val="666666"/>
          <w:sz w:val="21"/>
          <w:szCs w:val="21"/>
        </w:rPr>
        <w:t>坐标等一样；按处理其他属性的方式处理即可。第七课的</w:t>
      </w:r>
      <w:r>
        <w:rPr>
          <w:rFonts w:ascii="Georgia" w:hAnsi="Georgia"/>
          <w:color w:val="666666"/>
          <w:sz w:val="21"/>
          <w:szCs w:val="21"/>
        </w:rPr>
        <w:t>loadOBJ</w:t>
      </w:r>
      <w:r>
        <w:rPr>
          <w:rFonts w:ascii="Georgia" w:hAnsi="Georgia"/>
          <w:color w:val="666666"/>
          <w:sz w:val="21"/>
          <w:szCs w:val="21"/>
        </w:rPr>
        <w:t>函数已经将它们从</w:t>
      </w:r>
      <w:r>
        <w:rPr>
          <w:rFonts w:ascii="Georgia" w:hAnsi="Georgia"/>
          <w:color w:val="666666"/>
          <w:sz w:val="21"/>
          <w:szCs w:val="21"/>
        </w:rPr>
        <w:t>OBJ</w:t>
      </w:r>
      <w:r>
        <w:rPr>
          <w:rFonts w:ascii="Georgia" w:hAnsi="Georgia"/>
          <w:color w:val="666666"/>
          <w:sz w:val="21"/>
          <w:szCs w:val="21"/>
        </w:rPr>
        <w:t>文件中读出来了。</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GLuint normalbuffer;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glGenBuffers(</w:t>
      </w:r>
      <w:proofErr w:type="gramEnd"/>
      <w:r>
        <w:rPr>
          <w:rStyle w:val="HTML0"/>
          <w:rFonts w:ascii="Consolas" w:hAnsi="Consolas" w:cs="Consolas"/>
          <w:color w:val="FFFFF1"/>
          <w:sz w:val="22"/>
          <w:szCs w:val="22"/>
          <w:shd w:val="clear" w:color="auto" w:fill="23241F"/>
        </w:rPr>
        <w:t>1, &amp;normalbuffer);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glBindBuffer(</w:t>
      </w:r>
      <w:proofErr w:type="gramEnd"/>
      <w:r>
        <w:rPr>
          <w:rStyle w:val="HTML0"/>
          <w:rFonts w:ascii="Consolas" w:hAnsi="Consolas" w:cs="Consolas"/>
          <w:color w:val="FFFFF1"/>
          <w:sz w:val="22"/>
          <w:szCs w:val="22"/>
          <w:shd w:val="clear" w:color="auto" w:fill="23241F"/>
        </w:rPr>
        <w:t>GL_ARRAY_BUFFER, normalbuffer);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glBufferData(</w:t>
      </w:r>
      <w:proofErr w:type="gramEnd"/>
      <w:r>
        <w:rPr>
          <w:rStyle w:val="HTML0"/>
          <w:rFonts w:ascii="Consolas" w:hAnsi="Consolas" w:cs="Consolas"/>
          <w:color w:val="FFFFF1"/>
          <w:sz w:val="22"/>
          <w:szCs w:val="22"/>
          <w:shd w:val="clear" w:color="auto" w:fill="23241F"/>
        </w:rPr>
        <w:t>GL_ARRAY_BUFFER, normals.size() * sizeof(glm::vec3), &amp;normals[0], GL_STATIC_DRAW);</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和</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3rd attribute </w:t>
      </w:r>
      <w:proofErr w:type="gramStart"/>
      <w:r>
        <w:rPr>
          <w:rStyle w:val="HTML0"/>
          <w:rFonts w:ascii="Consolas" w:hAnsi="Consolas" w:cs="Consolas"/>
          <w:color w:val="FFFFF1"/>
          <w:sz w:val="22"/>
          <w:szCs w:val="22"/>
          <w:shd w:val="clear" w:color="auto" w:fill="23241F"/>
        </w:rPr>
        <w:t>buffer :</w:t>
      </w:r>
      <w:proofErr w:type="gramEnd"/>
      <w:r>
        <w:rPr>
          <w:rStyle w:val="HTML0"/>
          <w:rFonts w:ascii="Consolas" w:hAnsi="Consolas" w:cs="Consolas"/>
          <w:color w:val="FFFFF1"/>
          <w:sz w:val="22"/>
          <w:szCs w:val="22"/>
          <w:shd w:val="clear" w:color="auto" w:fill="23241F"/>
        </w:rPr>
        <w:t xml:space="preserve"> normals</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glEnableVertexAttribArray(</w:t>
      </w:r>
      <w:proofErr w:type="gramEnd"/>
      <w:r>
        <w:rPr>
          <w:rStyle w:val="HTML0"/>
          <w:rFonts w:ascii="Consolas" w:hAnsi="Consolas" w:cs="Consolas"/>
          <w:color w:val="FFFFF1"/>
          <w:sz w:val="22"/>
          <w:szCs w:val="22"/>
          <w:shd w:val="clear" w:color="auto" w:fill="23241F"/>
        </w:rPr>
        <w:t>2);</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glBindBuffer(</w:t>
      </w:r>
      <w:proofErr w:type="gramEnd"/>
      <w:r>
        <w:rPr>
          <w:rStyle w:val="HTML0"/>
          <w:rFonts w:ascii="Consolas" w:hAnsi="Consolas" w:cs="Consolas"/>
          <w:color w:val="FFFFF1"/>
          <w:sz w:val="22"/>
          <w:szCs w:val="22"/>
          <w:shd w:val="clear" w:color="auto" w:fill="23241F"/>
        </w:rPr>
        <w:t>GL_ARRAY_BUFFER, normalbuffer);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glVertexAttribPointer(</w:t>
      </w:r>
      <w:proofErr w:type="gramEnd"/>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2,                                // attribute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3,                                // size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GL_FLOAT,                         // type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GL_FALSE,                         // normalized?</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lastRenderedPageBreak/>
        <w:t xml:space="preserve">     0,                                // stride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void</w:t>
      </w:r>
      <w:proofErr w:type="gramEnd"/>
      <w:r>
        <w:rPr>
          <w:rStyle w:val="HTML0"/>
          <w:rFonts w:ascii="Consolas" w:hAnsi="Consolas" w:cs="Consolas"/>
          <w:color w:val="FFFFF1"/>
          <w:sz w:val="22"/>
          <w:szCs w:val="22"/>
          <w:shd w:val="clear" w:color="auto" w:fill="23241F"/>
        </w:rPr>
        <w:t>*)0                          // array buffer offset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 );</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有这些准备就可以开始了。</w:t>
      </w:r>
    </w:p>
    <w:p w:rsidR="00652419" w:rsidRDefault="00652419" w:rsidP="00652419">
      <w:pPr>
        <w:pStyle w:val="3"/>
        <w:shd w:val="clear" w:color="auto" w:fill="FFFFFF"/>
        <w:rPr>
          <w:rFonts w:ascii="Georgia" w:hAnsi="Georgia"/>
          <w:color w:val="666666"/>
          <w:sz w:val="27"/>
          <w:szCs w:val="27"/>
        </w:rPr>
      </w:pPr>
      <w:r>
        <w:rPr>
          <w:rFonts w:ascii="Georgia" w:hAnsi="Georgia"/>
          <w:color w:val="666666"/>
        </w:rPr>
        <w:t>漫反射部分</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表面法向的重要性</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当光源照射一个物体，其中重要的一部分光向各个方向反射。这就是</w:t>
      </w:r>
      <w:r>
        <w:rPr>
          <w:rFonts w:ascii="Georgia" w:hAnsi="Georgia"/>
          <w:color w:val="666666"/>
          <w:sz w:val="21"/>
          <w:szCs w:val="21"/>
        </w:rPr>
        <w:t>“</w:t>
      </w:r>
      <w:r>
        <w:rPr>
          <w:rFonts w:ascii="Georgia" w:hAnsi="Georgia"/>
          <w:color w:val="666666"/>
          <w:sz w:val="21"/>
          <w:szCs w:val="21"/>
        </w:rPr>
        <w:t>漫反射分量</w:t>
      </w:r>
      <w:r>
        <w:rPr>
          <w:rFonts w:ascii="Georgia" w:hAnsi="Georgia"/>
          <w:color w:val="666666"/>
          <w:sz w:val="21"/>
          <w:szCs w:val="21"/>
        </w:rPr>
        <w:t>”</w:t>
      </w:r>
      <w:r>
        <w:rPr>
          <w:rFonts w:ascii="Georgia" w:hAnsi="Georgia"/>
          <w:color w:val="666666"/>
          <w:sz w:val="21"/>
          <w:szCs w:val="21"/>
        </w:rPr>
        <w:t>。（我们不久将会看到光的其他部分去哪里了）</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761865" cy="2889885"/>
            <wp:effectExtent l="0" t="0" r="635" b="5715"/>
            <wp:docPr id="58" name="图片 58" descr="http://www.tairan.com/usr/uploads/2014/04/diffuseWhi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airan.com/usr/uploads/2014/04/diffuseWhite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1865" cy="2889885"/>
                    </a:xfrm>
                    <a:prstGeom prst="rect">
                      <a:avLst/>
                    </a:prstGeom>
                    <a:noFill/>
                    <a:ln>
                      <a:noFill/>
                    </a:ln>
                  </pic:spPr>
                </pic:pic>
              </a:graphicData>
            </a:graphic>
          </wp:inline>
        </w:drawing>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当一定量的光线到达某表面，该表面根据光到达时的角度而不同程度地被照亮。</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如果光线垂直于表面，它会聚在一小片表面上。如果它以一个倾斜角到达表面，相同的强度光照亮更大一片表面：</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5710555" cy="4761865"/>
            <wp:effectExtent l="0" t="0" r="4445" b="635"/>
            <wp:docPr id="57" name="图片 57" descr="http://www.tairan.com/usr/uploads/2014/04/diffuse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airan.com/usr/uploads/2014/04/diffuseAngl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0555" cy="4761865"/>
                    </a:xfrm>
                    <a:prstGeom prst="rect">
                      <a:avLst/>
                    </a:prstGeom>
                    <a:noFill/>
                    <a:ln>
                      <a:noFill/>
                    </a:ln>
                  </pic:spPr>
                </pic:pic>
              </a:graphicData>
            </a:graphic>
          </wp:inline>
        </w:drawing>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这意味着在斜射下，表面的点会较黑（但是记住，更多的点会被照射到，总光强度仍然是一样的）</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也就是说，当计算像素的颜色时，入射光和表面法向的夹角很重要。因此有：</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Cosine of the angle between the normal and the light direction,</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clamped above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light is at the vertical of the triangle -&gt; 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light is perpendicular to the triangle -&gt;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float</w:t>
      </w:r>
      <w:proofErr w:type="gramEnd"/>
      <w:r>
        <w:rPr>
          <w:rStyle w:val="HTML0"/>
          <w:rFonts w:ascii="Consolas" w:hAnsi="Consolas" w:cs="Consolas"/>
          <w:color w:val="FFFFF1"/>
          <w:sz w:val="22"/>
          <w:szCs w:val="22"/>
          <w:shd w:val="clear" w:color="auto" w:fill="23241F"/>
        </w:rPr>
        <w:t xml:space="preserve"> cosTheta = dot( n,l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lastRenderedPageBreak/>
        <w:br/>
      </w:r>
    </w:p>
    <w:p w:rsidR="00652419" w:rsidRDefault="00652419" w:rsidP="00652419">
      <w:pPr>
        <w:pStyle w:val="HTML"/>
        <w:shd w:val="clear" w:color="auto" w:fill="23241F"/>
        <w:spacing w:before="240" w:after="240"/>
        <w:rPr>
          <w:color w:val="FFFFF1"/>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 LightColor * cosTheta;</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在这段代码中，</w:t>
      </w:r>
      <w:r>
        <w:rPr>
          <w:rFonts w:ascii="Georgia" w:hAnsi="Georgia"/>
          <w:color w:val="666666"/>
          <w:sz w:val="21"/>
          <w:szCs w:val="21"/>
        </w:rPr>
        <w:t>n</w:t>
      </w:r>
      <w:r>
        <w:rPr>
          <w:rFonts w:ascii="Georgia" w:hAnsi="Georgia"/>
          <w:color w:val="666666"/>
          <w:sz w:val="21"/>
          <w:szCs w:val="21"/>
        </w:rPr>
        <w:t>是表面法向，</w:t>
      </w:r>
      <w:r>
        <w:rPr>
          <w:rFonts w:ascii="Georgia" w:hAnsi="Georgia"/>
          <w:color w:val="666666"/>
          <w:sz w:val="21"/>
          <w:szCs w:val="21"/>
        </w:rPr>
        <w:t>l</w:t>
      </w:r>
      <w:r>
        <w:rPr>
          <w:rFonts w:ascii="Georgia" w:hAnsi="Georgia"/>
          <w:color w:val="666666"/>
          <w:sz w:val="21"/>
          <w:szCs w:val="21"/>
        </w:rPr>
        <w:t>是从表面到光源的单位向量（和光线方向相反。虽然不直观，但能简化数学计算）。</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注意正负</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求</w:t>
      </w:r>
      <w:r>
        <w:rPr>
          <w:rFonts w:ascii="Georgia" w:hAnsi="Georgia"/>
          <w:color w:val="666666"/>
          <w:sz w:val="21"/>
          <w:szCs w:val="21"/>
        </w:rPr>
        <w:t>cosTheta</w:t>
      </w:r>
      <w:r>
        <w:rPr>
          <w:rFonts w:ascii="Georgia" w:hAnsi="Georgia"/>
          <w:color w:val="666666"/>
          <w:sz w:val="21"/>
          <w:szCs w:val="21"/>
        </w:rPr>
        <w:t>的公式有漏洞。如果光源在三角形后面，</w:t>
      </w:r>
      <w:r>
        <w:rPr>
          <w:rFonts w:ascii="Georgia" w:hAnsi="Georgia"/>
          <w:color w:val="666666"/>
          <w:sz w:val="21"/>
          <w:szCs w:val="21"/>
        </w:rPr>
        <w:t>n</w:t>
      </w:r>
      <w:r>
        <w:rPr>
          <w:rFonts w:ascii="Georgia" w:hAnsi="Georgia"/>
          <w:color w:val="666666"/>
          <w:sz w:val="21"/>
          <w:szCs w:val="21"/>
        </w:rPr>
        <w:t>和</w:t>
      </w:r>
      <w:r>
        <w:rPr>
          <w:rFonts w:ascii="Georgia" w:hAnsi="Georgia"/>
          <w:color w:val="666666"/>
          <w:sz w:val="21"/>
          <w:szCs w:val="21"/>
        </w:rPr>
        <w:t>l</w:t>
      </w:r>
      <w:r>
        <w:rPr>
          <w:rFonts w:ascii="Georgia" w:hAnsi="Georgia"/>
          <w:color w:val="666666"/>
          <w:sz w:val="21"/>
          <w:szCs w:val="21"/>
        </w:rPr>
        <w:t>方向相反，那么</w:t>
      </w:r>
      <w:r>
        <w:rPr>
          <w:rFonts w:ascii="Georgia" w:hAnsi="Georgia"/>
          <w:color w:val="666666"/>
          <w:sz w:val="21"/>
          <w:szCs w:val="21"/>
        </w:rPr>
        <w:t>n.l</w:t>
      </w:r>
      <w:r>
        <w:rPr>
          <w:rFonts w:ascii="Georgia" w:hAnsi="Georgia"/>
          <w:color w:val="666666"/>
          <w:sz w:val="21"/>
          <w:szCs w:val="21"/>
        </w:rPr>
        <w:t>是负值。这意味着</w:t>
      </w:r>
      <w:r>
        <w:rPr>
          <w:rFonts w:ascii="Georgia" w:hAnsi="Georgia"/>
          <w:color w:val="666666"/>
          <w:sz w:val="21"/>
          <w:szCs w:val="21"/>
        </w:rPr>
        <w:t>colour=</w:t>
      </w:r>
      <w:r>
        <w:rPr>
          <w:rFonts w:ascii="Georgia" w:hAnsi="Georgia"/>
          <w:color w:val="666666"/>
          <w:sz w:val="21"/>
          <w:szCs w:val="21"/>
        </w:rPr>
        <w:t>一个负数，没有意义。因此这种情况须用</w:t>
      </w:r>
      <w:r>
        <w:rPr>
          <w:rFonts w:ascii="Georgia" w:hAnsi="Georgia"/>
          <w:color w:val="666666"/>
          <w:sz w:val="21"/>
          <w:szCs w:val="21"/>
        </w:rPr>
        <w:t>clamp()</w:t>
      </w:r>
      <w:r>
        <w:rPr>
          <w:rFonts w:ascii="Georgia" w:hAnsi="Georgia"/>
          <w:color w:val="666666"/>
          <w:sz w:val="21"/>
          <w:szCs w:val="21"/>
        </w:rPr>
        <w:t>将</w:t>
      </w:r>
      <w:r>
        <w:rPr>
          <w:rFonts w:ascii="Georgia" w:hAnsi="Georgia"/>
          <w:color w:val="666666"/>
          <w:sz w:val="21"/>
          <w:szCs w:val="21"/>
        </w:rPr>
        <w:t>cosTheta</w:t>
      </w:r>
      <w:r>
        <w:rPr>
          <w:rFonts w:ascii="Georgia" w:hAnsi="Georgia"/>
          <w:color w:val="666666"/>
          <w:sz w:val="21"/>
          <w:szCs w:val="21"/>
        </w:rPr>
        <w:t>赋值为</w:t>
      </w:r>
      <w:r>
        <w:rPr>
          <w:rFonts w:ascii="Georgia" w:hAnsi="Georgia"/>
          <w:color w:val="666666"/>
          <w:sz w:val="21"/>
          <w:szCs w:val="21"/>
        </w:rPr>
        <w:t>0</w:t>
      </w:r>
      <w:r>
        <w:rPr>
          <w:rFonts w:ascii="Georgia" w:hAnsi="Georgia"/>
          <w:color w:val="666666"/>
          <w:sz w:val="21"/>
          <w:szCs w:val="21"/>
        </w:rPr>
        <w:t>：</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Cosine of the angle between the normal and the light direction,</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clamped above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light is at the vertical of the triangle -&gt; 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light is perpendicular to the triangle -&gt;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light is behind the triangle -&gt;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float</w:t>
      </w:r>
      <w:proofErr w:type="gramEnd"/>
      <w:r>
        <w:rPr>
          <w:rStyle w:val="HTML0"/>
          <w:rFonts w:ascii="Consolas" w:hAnsi="Consolas" w:cs="Consolas"/>
          <w:color w:val="FFFFF1"/>
          <w:sz w:val="22"/>
          <w:szCs w:val="22"/>
          <w:shd w:val="clear" w:color="auto" w:fill="23241F"/>
        </w:rPr>
        <w:t xml:space="preserve"> cosTheta = clamp( dot( n,l ), 0,1 );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 LightColor * cosTheta;</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材质颜色</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当然，输出颜色也依赖于材质颜色。在这幅图像中，白光由绿、红、蓝光组成。当光碰到红色材质时，绿光和蓝光被吸收，只有红光保留着。</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4761865" cy="2889885"/>
            <wp:effectExtent l="0" t="0" r="635" b="5715"/>
            <wp:docPr id="56" name="图片 56" descr="http://www.tairan.com/usr/uploads/2014/04/diffus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airan.com/usr/uploads/2014/04/diffuseRe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1865" cy="2889885"/>
                    </a:xfrm>
                    <a:prstGeom prst="rect">
                      <a:avLst/>
                    </a:prstGeom>
                    <a:noFill/>
                    <a:ln>
                      <a:noFill/>
                    </a:ln>
                  </pic:spPr>
                </pic:pic>
              </a:graphicData>
            </a:graphic>
          </wp:inline>
        </w:drawing>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我们可以通过一个简单的乘法来模拟：</w:t>
      </w:r>
    </w:p>
    <w:p w:rsidR="00652419" w:rsidRDefault="00652419" w:rsidP="00652419">
      <w:pPr>
        <w:pStyle w:val="HTML"/>
        <w:shd w:val="clear" w:color="auto" w:fill="23241F"/>
        <w:spacing w:before="240" w:after="240"/>
        <w:rPr>
          <w:color w:val="FFFFF1"/>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 MaterialDiffuseColor * LightColor * cosTheta;</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模拟光源</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首先假设在空间中有一个点光源，它向所有方向发射光线，像蜡烛一样。</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对于该光源，我们的表面收到的光通量依赖于表面到光源的距离：越远光越少。实际上，光通量与距离的平方成反比：</w:t>
      </w:r>
    </w:p>
    <w:p w:rsidR="00652419" w:rsidRDefault="00652419" w:rsidP="00652419">
      <w:pPr>
        <w:pStyle w:val="HTML"/>
        <w:shd w:val="clear" w:color="auto" w:fill="23241F"/>
        <w:spacing w:before="240" w:after="240"/>
        <w:rPr>
          <w:color w:val="FFFFF1"/>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 MaterialDiffuseColor * LightColor * cosTheta / (distance*distance);</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最后，需要另一个参数来控制光的强度。它可以被编码到</w:t>
      </w:r>
      <w:r>
        <w:rPr>
          <w:rFonts w:ascii="Georgia" w:hAnsi="Georgia"/>
          <w:color w:val="666666"/>
          <w:sz w:val="21"/>
          <w:szCs w:val="21"/>
        </w:rPr>
        <w:t>LightColor</w:t>
      </w:r>
      <w:r>
        <w:rPr>
          <w:rFonts w:ascii="Georgia" w:hAnsi="Georgia"/>
          <w:color w:val="666666"/>
          <w:sz w:val="21"/>
          <w:szCs w:val="21"/>
        </w:rPr>
        <w:t>中（将在随后的课程中讲到），但是现在暂且只一个颜色值（如白色）和一个强度（如</w:t>
      </w:r>
      <w:r>
        <w:rPr>
          <w:rFonts w:ascii="Georgia" w:hAnsi="Georgia"/>
          <w:color w:val="666666"/>
          <w:sz w:val="21"/>
          <w:szCs w:val="21"/>
        </w:rPr>
        <w:t>60</w:t>
      </w:r>
      <w:r>
        <w:rPr>
          <w:rFonts w:ascii="Georgia" w:hAnsi="Georgia"/>
          <w:color w:val="666666"/>
          <w:sz w:val="21"/>
          <w:szCs w:val="21"/>
        </w:rPr>
        <w:t>瓦）。</w:t>
      </w:r>
    </w:p>
    <w:p w:rsidR="00652419" w:rsidRDefault="00652419" w:rsidP="00652419">
      <w:pPr>
        <w:pStyle w:val="HTML"/>
        <w:shd w:val="clear" w:color="auto" w:fill="23241F"/>
        <w:spacing w:before="240" w:after="240"/>
        <w:rPr>
          <w:color w:val="FFFFF1"/>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 MaterialDiffuseColor * LightColor * LightPower * cosTheta / (distance*distance);</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组合在一起</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为了让这段代码运行，需要一些参数（各种颜色和强度）和更多代码。</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MaterialDiffuseColor</w:t>
      </w:r>
      <w:r>
        <w:rPr>
          <w:rFonts w:ascii="Georgia" w:hAnsi="Georgia"/>
          <w:color w:val="666666"/>
          <w:sz w:val="21"/>
          <w:szCs w:val="21"/>
        </w:rPr>
        <w:t>简单地从纹理中获取。</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LightColor</w:t>
      </w:r>
      <w:r>
        <w:rPr>
          <w:rFonts w:ascii="Georgia" w:hAnsi="Georgia"/>
          <w:color w:val="666666"/>
          <w:sz w:val="21"/>
          <w:szCs w:val="21"/>
        </w:rPr>
        <w:t>和</w:t>
      </w:r>
      <w:r>
        <w:rPr>
          <w:rFonts w:ascii="Georgia" w:hAnsi="Georgia"/>
          <w:color w:val="666666"/>
          <w:sz w:val="21"/>
          <w:szCs w:val="21"/>
        </w:rPr>
        <w:t>LightPower</w:t>
      </w:r>
      <w:r>
        <w:rPr>
          <w:rFonts w:ascii="Georgia" w:hAnsi="Georgia"/>
          <w:color w:val="666666"/>
          <w:sz w:val="21"/>
          <w:szCs w:val="21"/>
        </w:rPr>
        <w:t>通过</w:t>
      </w:r>
      <w:r>
        <w:rPr>
          <w:rFonts w:ascii="Georgia" w:hAnsi="Georgia"/>
          <w:color w:val="666666"/>
          <w:sz w:val="21"/>
          <w:szCs w:val="21"/>
        </w:rPr>
        <w:t>GLSL</w:t>
      </w:r>
      <w:r>
        <w:rPr>
          <w:rFonts w:ascii="Georgia" w:hAnsi="Georgia"/>
          <w:color w:val="666666"/>
          <w:sz w:val="21"/>
          <w:szCs w:val="21"/>
        </w:rPr>
        <w:t>的</w:t>
      </w:r>
      <w:r>
        <w:rPr>
          <w:rFonts w:ascii="Georgia" w:hAnsi="Georgia"/>
          <w:color w:val="666666"/>
          <w:sz w:val="21"/>
          <w:szCs w:val="21"/>
        </w:rPr>
        <w:t>uniform</w:t>
      </w:r>
      <w:r>
        <w:rPr>
          <w:rFonts w:ascii="Georgia" w:hAnsi="Georgia"/>
          <w:color w:val="666666"/>
          <w:sz w:val="21"/>
          <w:szCs w:val="21"/>
        </w:rPr>
        <w:t>变量在着色器中设置。</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cosTheta</w:t>
      </w:r>
      <w:r>
        <w:rPr>
          <w:rFonts w:ascii="Georgia" w:hAnsi="Georgia"/>
          <w:color w:val="666666"/>
          <w:sz w:val="21"/>
          <w:szCs w:val="21"/>
        </w:rPr>
        <w:t>由</w:t>
      </w:r>
      <w:r>
        <w:rPr>
          <w:rFonts w:ascii="Georgia" w:hAnsi="Georgia"/>
          <w:color w:val="666666"/>
          <w:sz w:val="21"/>
          <w:szCs w:val="21"/>
        </w:rPr>
        <w:t>n</w:t>
      </w:r>
      <w:r>
        <w:rPr>
          <w:rFonts w:ascii="Georgia" w:hAnsi="Georgia"/>
          <w:color w:val="666666"/>
          <w:sz w:val="21"/>
          <w:szCs w:val="21"/>
        </w:rPr>
        <w:t>和</w:t>
      </w:r>
      <w:r>
        <w:rPr>
          <w:rFonts w:ascii="Georgia" w:hAnsi="Georgia"/>
          <w:color w:val="666666"/>
          <w:sz w:val="21"/>
          <w:szCs w:val="21"/>
        </w:rPr>
        <w:t>l</w:t>
      </w:r>
      <w:r>
        <w:rPr>
          <w:rFonts w:ascii="Georgia" w:hAnsi="Georgia"/>
          <w:color w:val="666666"/>
          <w:sz w:val="21"/>
          <w:szCs w:val="21"/>
        </w:rPr>
        <w:t>决定。我们可以在任意坐标系中表示它们，因为都是一样的。这里选相机坐标系，是因为它计算光源位置简单：</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Normal of the computed fragment, in camera 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 xml:space="preserve"> n = normalize( Normal_cameraspace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Direction of the light (from the fragment to the light)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 </w:t>
      </w: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 xml:space="preserve"> l = normalize( LightDirection_cameraspace );</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Normal_cameraspace</w:t>
      </w:r>
      <w:r>
        <w:rPr>
          <w:rFonts w:ascii="Georgia" w:hAnsi="Georgia"/>
          <w:color w:val="666666"/>
          <w:sz w:val="21"/>
          <w:szCs w:val="21"/>
        </w:rPr>
        <w:t>和</w:t>
      </w:r>
      <w:r>
        <w:rPr>
          <w:rFonts w:ascii="Georgia" w:hAnsi="Georgia"/>
          <w:color w:val="666666"/>
          <w:sz w:val="21"/>
          <w:szCs w:val="21"/>
        </w:rPr>
        <w:t>LightDirection_cameraspace</w:t>
      </w:r>
      <w:r>
        <w:rPr>
          <w:rFonts w:ascii="Georgia" w:hAnsi="Georgia"/>
          <w:color w:val="666666"/>
          <w:sz w:val="21"/>
          <w:szCs w:val="21"/>
        </w:rPr>
        <w:t>在顶点着色器中计算，然后传给片断着色器：</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Output position of the vertex, in clip </w:t>
      </w:r>
      <w:proofErr w:type="gramStart"/>
      <w:r>
        <w:rPr>
          <w:rStyle w:val="HTML0"/>
          <w:rFonts w:ascii="Consolas" w:hAnsi="Consolas" w:cs="Consolas"/>
          <w:color w:val="FFFFF1"/>
          <w:sz w:val="22"/>
          <w:szCs w:val="22"/>
          <w:shd w:val="clear" w:color="auto" w:fill="23241F"/>
        </w:rPr>
        <w:t>space :</w:t>
      </w:r>
      <w:proofErr w:type="gramEnd"/>
      <w:r>
        <w:rPr>
          <w:rStyle w:val="HTML0"/>
          <w:rFonts w:ascii="Consolas" w:hAnsi="Consolas" w:cs="Consolas"/>
          <w:color w:val="FFFFF1"/>
          <w:sz w:val="22"/>
          <w:szCs w:val="22"/>
          <w:shd w:val="clear" w:color="auto" w:fill="23241F"/>
        </w:rPr>
        <w:t xml:space="preserve"> MVP * position</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gl_Position </w:t>
      </w:r>
      <w:proofErr w:type="gramStart"/>
      <w:r>
        <w:rPr>
          <w:rStyle w:val="HTML0"/>
          <w:rFonts w:ascii="Consolas" w:hAnsi="Consolas" w:cs="Consolas"/>
          <w:color w:val="FFFFF1"/>
          <w:sz w:val="22"/>
          <w:szCs w:val="22"/>
          <w:shd w:val="clear" w:color="auto" w:fill="23241F"/>
        </w:rPr>
        <w:t>=  MVP</w:t>
      </w:r>
      <w:proofErr w:type="gramEnd"/>
      <w:r>
        <w:rPr>
          <w:rStyle w:val="HTML0"/>
          <w:rFonts w:ascii="Consolas" w:hAnsi="Consolas" w:cs="Consolas"/>
          <w:color w:val="FFFFF1"/>
          <w:sz w:val="22"/>
          <w:szCs w:val="22"/>
          <w:shd w:val="clear" w:color="auto" w:fill="23241F"/>
        </w:rPr>
        <w:t xml:space="preserve"> * vec4(vertexPosition_modelspace,1);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Position of the vertex, in </w:t>
      </w:r>
      <w:proofErr w:type="gramStart"/>
      <w:r>
        <w:rPr>
          <w:rStyle w:val="HTML0"/>
          <w:rFonts w:ascii="Consolas" w:hAnsi="Consolas" w:cs="Consolas"/>
          <w:color w:val="FFFFF1"/>
          <w:sz w:val="22"/>
          <w:szCs w:val="22"/>
          <w:shd w:val="clear" w:color="auto" w:fill="23241F"/>
        </w:rPr>
        <w:t>worldspace :</w:t>
      </w:r>
      <w:proofErr w:type="gramEnd"/>
      <w:r>
        <w:rPr>
          <w:rStyle w:val="HTML0"/>
          <w:rFonts w:ascii="Consolas" w:hAnsi="Consolas" w:cs="Consolas"/>
          <w:color w:val="FFFFF1"/>
          <w:sz w:val="22"/>
          <w:szCs w:val="22"/>
          <w:shd w:val="clear" w:color="auto" w:fill="23241F"/>
        </w:rPr>
        <w:t xml:space="preserve"> M * position</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Position_worldspace = (M * </w:t>
      </w:r>
      <w:proofErr w:type="gramStart"/>
      <w:r>
        <w:rPr>
          <w:rStyle w:val="HTML0"/>
          <w:rFonts w:ascii="Consolas" w:hAnsi="Consolas" w:cs="Consolas"/>
          <w:color w:val="FFFFF1"/>
          <w:sz w:val="22"/>
          <w:szCs w:val="22"/>
          <w:shd w:val="clear" w:color="auto" w:fill="23241F"/>
        </w:rPr>
        <w:t>vec4(</w:t>
      </w:r>
      <w:proofErr w:type="gramEnd"/>
      <w:r>
        <w:rPr>
          <w:rStyle w:val="HTML0"/>
          <w:rFonts w:ascii="Consolas" w:hAnsi="Consolas" w:cs="Consolas"/>
          <w:color w:val="FFFFF1"/>
          <w:sz w:val="22"/>
          <w:szCs w:val="22"/>
          <w:shd w:val="clear" w:color="auto" w:fill="23241F"/>
        </w:rPr>
        <w:t>vertexPosition_modelspace,1)).xyz;</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Vector that goes from the vertex to the camera, in camera 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In camera space, the camera is at the origin (0</w:t>
      </w:r>
      <w:proofErr w:type="gramStart"/>
      <w:r>
        <w:rPr>
          <w:rStyle w:val="HTML0"/>
          <w:rFonts w:ascii="Consolas" w:hAnsi="Consolas" w:cs="Consolas"/>
          <w:color w:val="FFFFF1"/>
          <w:sz w:val="22"/>
          <w:szCs w:val="22"/>
          <w:shd w:val="clear" w:color="auto" w:fill="23241F"/>
        </w:rPr>
        <w:t>,0,0</w:t>
      </w:r>
      <w:proofErr w:type="gramEnd"/>
      <w:r>
        <w:rPr>
          <w:rStyle w:val="HTML0"/>
          <w:rFonts w:ascii="Consolas" w:hAnsi="Consolas" w:cs="Consolas"/>
          <w:color w:val="FFFFF1"/>
          <w:sz w:val="22"/>
          <w:szCs w:val="22"/>
          <w:shd w:val="clear" w:color="auto" w:fill="23241F"/>
        </w:rPr>
        <w: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vec3 vertexPosition_cameraspace = </w:t>
      </w:r>
      <w:proofErr w:type="gramStart"/>
      <w:r>
        <w:rPr>
          <w:rStyle w:val="HTML0"/>
          <w:rFonts w:ascii="Consolas" w:hAnsi="Consolas" w:cs="Consolas"/>
          <w:color w:val="FFFFF1"/>
          <w:sz w:val="22"/>
          <w:szCs w:val="22"/>
          <w:shd w:val="clear" w:color="auto" w:fill="23241F"/>
        </w:rPr>
        <w:t>( V</w:t>
      </w:r>
      <w:proofErr w:type="gramEnd"/>
      <w:r>
        <w:rPr>
          <w:rStyle w:val="HTML0"/>
          <w:rFonts w:ascii="Consolas" w:hAnsi="Consolas" w:cs="Consolas"/>
          <w:color w:val="FFFFF1"/>
          <w:sz w:val="22"/>
          <w:szCs w:val="22"/>
          <w:shd w:val="clear" w:color="auto" w:fill="23241F"/>
        </w:rPr>
        <w:t xml:space="preserve"> * M * vec4(vertexPosition_modelspace,1)).xyz;</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EyeDirection_cameraspace = </w:t>
      </w: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0,0,0) - vertexPosition_cameraspace;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lastRenderedPageBreak/>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Vector that goes from the vertex to the light, in camera space. M is ommited because it's identity.</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vec3 LightPosition_cameraspace = </w:t>
      </w:r>
      <w:proofErr w:type="gramStart"/>
      <w:r>
        <w:rPr>
          <w:rStyle w:val="HTML0"/>
          <w:rFonts w:ascii="Consolas" w:hAnsi="Consolas" w:cs="Consolas"/>
          <w:color w:val="FFFFF1"/>
          <w:sz w:val="22"/>
          <w:szCs w:val="22"/>
          <w:shd w:val="clear" w:color="auto" w:fill="23241F"/>
        </w:rPr>
        <w:t>( V</w:t>
      </w:r>
      <w:proofErr w:type="gramEnd"/>
      <w:r>
        <w:rPr>
          <w:rStyle w:val="HTML0"/>
          <w:rFonts w:ascii="Consolas" w:hAnsi="Consolas" w:cs="Consolas"/>
          <w:color w:val="FFFFF1"/>
          <w:sz w:val="22"/>
          <w:szCs w:val="22"/>
          <w:shd w:val="clear" w:color="auto" w:fill="23241F"/>
        </w:rPr>
        <w:t xml:space="preserve"> * vec4(LightPosition_worldspace,1)).xyz;</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LightDirection_cameraspace = LightPosition_cameraspace + EyeDirection_cameraspace;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Normal of the the vertex, in camera 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Normal_cameraspace = </w:t>
      </w:r>
      <w:proofErr w:type="gramStart"/>
      <w:r>
        <w:rPr>
          <w:rStyle w:val="HTML0"/>
          <w:rFonts w:ascii="Consolas" w:hAnsi="Consolas" w:cs="Consolas"/>
          <w:color w:val="FFFFF1"/>
          <w:sz w:val="22"/>
          <w:szCs w:val="22"/>
          <w:shd w:val="clear" w:color="auto" w:fill="23241F"/>
        </w:rPr>
        <w:t>( V</w:t>
      </w:r>
      <w:proofErr w:type="gramEnd"/>
      <w:r>
        <w:rPr>
          <w:rStyle w:val="HTML0"/>
          <w:rFonts w:ascii="Consolas" w:hAnsi="Consolas" w:cs="Consolas"/>
          <w:color w:val="FFFFF1"/>
          <w:sz w:val="22"/>
          <w:szCs w:val="22"/>
          <w:shd w:val="clear" w:color="auto" w:fill="23241F"/>
        </w:rPr>
        <w:t xml:space="preserve"> * M * vec4(vertexNormal_modelspace,0)).xyz; // Only correct if ModelMatrix does not scale the model ! Use its inverse transpose if not.</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这段代码看起来</w:t>
      </w:r>
      <w:proofErr w:type="gramStart"/>
      <w:r>
        <w:rPr>
          <w:rFonts w:ascii="Georgia" w:hAnsi="Georgia"/>
          <w:color w:val="666666"/>
          <w:sz w:val="21"/>
          <w:szCs w:val="21"/>
        </w:rPr>
        <w:t>很</w:t>
      </w:r>
      <w:proofErr w:type="gramEnd"/>
      <w:r>
        <w:rPr>
          <w:rFonts w:ascii="Georgia" w:hAnsi="Georgia"/>
          <w:color w:val="666666"/>
          <w:sz w:val="21"/>
          <w:szCs w:val="21"/>
        </w:rPr>
        <w:t>牛，但它就是在第三课中学到的东西：矩阵。每个向量命名时，都嵌入了所在的空间名，这样在跟踪时更简单。</w:t>
      </w:r>
      <w:r>
        <w:rPr>
          <w:rFonts w:ascii="Georgia" w:hAnsi="Georgia"/>
          <w:color w:val="666666"/>
          <w:sz w:val="21"/>
          <w:szCs w:val="21"/>
        </w:rPr>
        <w:t xml:space="preserve"> </w:t>
      </w:r>
      <w:r>
        <w:rPr>
          <w:rFonts w:ascii="Georgia" w:hAnsi="Georgia"/>
          <w:color w:val="666666"/>
          <w:sz w:val="21"/>
          <w:szCs w:val="21"/>
        </w:rPr>
        <w:t>你也应该这样做。</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M</w:t>
      </w:r>
      <w:r>
        <w:rPr>
          <w:rFonts w:ascii="Georgia" w:hAnsi="Georgia"/>
          <w:color w:val="666666"/>
          <w:sz w:val="21"/>
          <w:szCs w:val="21"/>
        </w:rPr>
        <w:t>和</w:t>
      </w:r>
      <w:r>
        <w:rPr>
          <w:rFonts w:ascii="Georgia" w:hAnsi="Georgia"/>
          <w:color w:val="666666"/>
          <w:sz w:val="21"/>
          <w:szCs w:val="21"/>
        </w:rPr>
        <w:t>V</w:t>
      </w:r>
      <w:r>
        <w:rPr>
          <w:rFonts w:ascii="Georgia" w:hAnsi="Georgia"/>
          <w:color w:val="666666"/>
          <w:sz w:val="21"/>
          <w:szCs w:val="21"/>
        </w:rPr>
        <w:t>分别是模型和视图矩阵，并且是用与</w:t>
      </w:r>
      <w:r>
        <w:rPr>
          <w:rFonts w:ascii="Georgia" w:hAnsi="Georgia"/>
          <w:color w:val="666666"/>
          <w:sz w:val="21"/>
          <w:szCs w:val="21"/>
        </w:rPr>
        <w:t>MVP</w:t>
      </w:r>
      <w:r>
        <w:rPr>
          <w:rFonts w:ascii="Georgia" w:hAnsi="Georgia"/>
          <w:color w:val="666666"/>
          <w:sz w:val="21"/>
          <w:szCs w:val="21"/>
        </w:rPr>
        <w:t>完全相同的方式传给着色器。</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运行时间</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现在有了编写漫反射光源的一切必要条件。向前吧，刻苦努力地尝试</w:t>
      </w:r>
      <w:r>
        <w:rPr>
          <w:rStyle w:val="apple-converted-space"/>
          <w:rFonts w:ascii="Georgia" w:hAnsi="Georgia"/>
          <w:color w:val="666666"/>
          <w:sz w:val="21"/>
          <w:szCs w:val="21"/>
        </w:rPr>
        <w:t> </w:t>
      </w:r>
      <w:r>
        <w:rPr>
          <w:rFonts w:ascii="Georgia" w:hAnsi="Georgia"/>
          <w:noProof/>
          <w:color w:val="666666"/>
          <w:sz w:val="21"/>
          <w:szCs w:val="21"/>
        </w:rPr>
        <mc:AlternateContent>
          <mc:Choice Requires="wps">
            <w:drawing>
              <wp:inline distT="0" distB="0" distL="0" distR="0">
                <wp:extent cx="301625" cy="301625"/>
                <wp:effectExtent l="0" t="0" r="0" b="0"/>
                <wp:docPr id="55" name="矩形 55" descr="http://www.tairan.com/archives/5966/res/icon_smile.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5" o:spid="_x0000_s1026" alt="说明: http://www.tairan.com/archives/5966/res/icon_smile.gif"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" filled="f" stroked="f">
                <o:lock v:ext="edit" aspectratio="t"/>
                <w10:anchorlock/>
              </v:rect>
            </w:pict>
          </mc:Fallback>
        </mc:AlternateConten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t>结果</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只包含漫反射分量时，我们得到以下结果（再次为无趣的纹理道歉）：</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54" name="图片 54" descr="http://www.tairan.com/usr/uploads/2014/04/diffuse_only-1024x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tairan.com/usr/uploads/2014/04/diffuse_only-1024x79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这次结果比之前好，但感觉仍少了一些东西。特别地，</w:t>
      </w:r>
      <w:r>
        <w:rPr>
          <w:rFonts w:ascii="Georgia" w:hAnsi="Georgia"/>
          <w:color w:val="666666"/>
          <w:sz w:val="21"/>
          <w:szCs w:val="21"/>
        </w:rPr>
        <w:t>Suzanne</w:t>
      </w:r>
      <w:r>
        <w:rPr>
          <w:rFonts w:ascii="Georgia" w:hAnsi="Georgia"/>
          <w:color w:val="666666"/>
          <w:sz w:val="21"/>
          <w:szCs w:val="21"/>
        </w:rPr>
        <w:t>的背后完全是黑色的，因为我们使用</w:t>
      </w:r>
      <w:r>
        <w:rPr>
          <w:rFonts w:ascii="Georgia" w:hAnsi="Georgia"/>
          <w:color w:val="666666"/>
          <w:sz w:val="21"/>
          <w:szCs w:val="21"/>
        </w:rPr>
        <w:t>clamp()</w:t>
      </w:r>
      <w:r>
        <w:rPr>
          <w:rFonts w:ascii="Georgia" w:hAnsi="Georgia"/>
          <w:color w:val="666666"/>
          <w:sz w:val="21"/>
          <w:szCs w:val="21"/>
        </w:rPr>
        <w:t>。</w:t>
      </w:r>
    </w:p>
    <w:p w:rsidR="00652419" w:rsidRDefault="00652419" w:rsidP="00652419">
      <w:pPr>
        <w:pStyle w:val="3"/>
        <w:shd w:val="clear" w:color="auto" w:fill="FFFFFF"/>
        <w:rPr>
          <w:rFonts w:ascii="Georgia" w:hAnsi="Georgia"/>
          <w:color w:val="666666"/>
          <w:sz w:val="27"/>
          <w:szCs w:val="27"/>
        </w:rPr>
      </w:pPr>
      <w:r>
        <w:rPr>
          <w:rFonts w:ascii="Georgia" w:hAnsi="Georgia"/>
          <w:color w:val="666666"/>
        </w:rPr>
        <w:lastRenderedPageBreak/>
        <w:t>环境光分量</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环境光分量是最华丽的优化。</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我们期望的是</w:t>
      </w:r>
      <w:r>
        <w:rPr>
          <w:rFonts w:ascii="Georgia" w:hAnsi="Georgia"/>
          <w:color w:val="666666"/>
          <w:sz w:val="21"/>
          <w:szCs w:val="21"/>
        </w:rPr>
        <w:t>Suzanne</w:t>
      </w:r>
      <w:r>
        <w:rPr>
          <w:rFonts w:ascii="Georgia" w:hAnsi="Georgia"/>
          <w:color w:val="666666"/>
          <w:sz w:val="21"/>
          <w:szCs w:val="21"/>
        </w:rPr>
        <w:t>的背后有一点亮度，因为在现实生活中灯泡会照亮它背后的墙，</w:t>
      </w:r>
      <w:proofErr w:type="gramStart"/>
      <w:r>
        <w:rPr>
          <w:rFonts w:ascii="Georgia" w:hAnsi="Georgia"/>
          <w:color w:val="666666"/>
          <w:sz w:val="21"/>
          <w:szCs w:val="21"/>
        </w:rPr>
        <w:t>而墙会反过来</w:t>
      </w:r>
      <w:proofErr w:type="gramEnd"/>
      <w:r>
        <w:rPr>
          <w:rFonts w:ascii="Georgia" w:hAnsi="Georgia"/>
          <w:color w:val="666666"/>
          <w:sz w:val="21"/>
          <w:szCs w:val="21"/>
        </w:rPr>
        <w:t>（微弱地）照亮物体的背后。</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但计算它的代价大得可怕。</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因此通常可以简单地做点假光源取巧。实际上，直接让三维模型发光，使它看起来不是完全黑即可。</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可这样完成：</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 xml:space="preserve"> MaterialAmbientColor = vec3(0.1,0.1,0.1) * MaterialDiffuseColor;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w:t>
      </w:r>
      <w:proofErr w:type="gramStart"/>
      <w:r>
        <w:rPr>
          <w:rStyle w:val="HTML0"/>
          <w:rFonts w:ascii="Consolas" w:hAnsi="Consolas" w:cs="Consolas"/>
          <w:color w:val="FFFFF1"/>
          <w:sz w:val="22"/>
          <w:szCs w:val="22"/>
          <w:shd w:val="clear" w:color="auto" w:fill="23241F"/>
        </w:rPr>
        <w:t>Ambient :</w:t>
      </w:r>
      <w:proofErr w:type="gramEnd"/>
      <w:r>
        <w:rPr>
          <w:rStyle w:val="HTML0"/>
          <w:rFonts w:ascii="Consolas" w:hAnsi="Consolas" w:cs="Consolas"/>
          <w:color w:val="FFFFF1"/>
          <w:sz w:val="22"/>
          <w:szCs w:val="22"/>
          <w:shd w:val="clear" w:color="auto" w:fill="23241F"/>
        </w:rPr>
        <w:t xml:space="preserve"> simulates indirect lighting</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MaterialAmbientColor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w:t>
      </w:r>
      <w:proofErr w:type="gramStart"/>
      <w:r>
        <w:rPr>
          <w:rStyle w:val="HTML0"/>
          <w:rFonts w:ascii="Consolas" w:hAnsi="Consolas" w:cs="Consolas"/>
          <w:color w:val="FFFFF1"/>
          <w:sz w:val="22"/>
          <w:szCs w:val="22"/>
          <w:shd w:val="clear" w:color="auto" w:fill="23241F"/>
        </w:rPr>
        <w:t>Diffuse :</w:t>
      </w:r>
      <w:proofErr w:type="gramEnd"/>
      <w:r>
        <w:rPr>
          <w:rStyle w:val="HTML0"/>
          <w:rFonts w:ascii="Consolas" w:hAnsi="Consolas" w:cs="Consolas"/>
          <w:color w:val="FFFFF1"/>
          <w:sz w:val="22"/>
          <w:szCs w:val="22"/>
          <w:shd w:val="clear" w:color="auto" w:fill="23241F"/>
        </w:rPr>
        <w:t xml:space="preserve"> "color" of the object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 MaterialDiffuseColor * LightColor * LightPower * cosTheta / (distance*distance</w:t>
      </w:r>
      <w:proofErr w:type="gramStart"/>
      <w:r>
        <w:rPr>
          <w:rStyle w:val="HTML0"/>
          <w:rFonts w:ascii="Consolas" w:hAnsi="Consolas" w:cs="Consolas"/>
          <w:color w:val="FFFFF1"/>
          <w:sz w:val="22"/>
          <w:szCs w:val="22"/>
          <w:shd w:val="clear" w:color="auto" w:fill="23241F"/>
        </w:rPr>
        <w:t>) ;</w:t>
      </w:r>
      <w:proofErr w:type="gramEnd"/>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来看看它的结果</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结果</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好的，效果更好些了。如果要更好的结果，可以调整</w:t>
      </w:r>
      <w:r>
        <w:rPr>
          <w:rFonts w:ascii="Georgia" w:hAnsi="Georgia"/>
          <w:color w:val="666666"/>
          <w:sz w:val="21"/>
          <w:szCs w:val="21"/>
        </w:rPr>
        <w:t>(0.1, 0.1, 0.1)</w:t>
      </w:r>
      <w:r>
        <w:rPr>
          <w:rFonts w:ascii="Georgia" w:hAnsi="Georgia"/>
          <w:color w:val="666666"/>
          <w:sz w:val="21"/>
          <w:szCs w:val="21"/>
        </w:rPr>
        <w:t>值。</w:t>
      </w:r>
      <w:r>
        <w:rPr>
          <w:rFonts w:ascii="Georgia" w:hAnsi="Georgia"/>
          <w:color w:val="666666"/>
          <w:sz w:val="21"/>
          <w:szCs w:val="21"/>
        </w:rPr>
        <w:br/>
      </w:r>
      <w:r>
        <w:rPr>
          <w:rFonts w:ascii="Georgia" w:hAnsi="Georgia"/>
          <w:noProof/>
          <w:color w:val="666666"/>
          <w:sz w:val="21"/>
          <w:szCs w:val="21"/>
        </w:rPr>
        <w:drawing>
          <wp:inline distT="0" distB="0" distL="0" distR="0">
            <wp:extent cx="9756775" cy="7548245"/>
            <wp:effectExtent l="0" t="0" r="0" b="0"/>
            <wp:docPr id="53" name="图片 53" descr="http://www.tairan.com/usr/uploads/2014/04/diffuse_ambiant-1024x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tairan.com/usr/uploads/2014/04/diffuse_ambiant-1024x79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652419" w:rsidRDefault="00652419" w:rsidP="00652419">
      <w:pPr>
        <w:pStyle w:val="3"/>
        <w:shd w:val="clear" w:color="auto" w:fill="FFFFFF"/>
        <w:rPr>
          <w:rFonts w:ascii="Georgia" w:hAnsi="Georgia"/>
          <w:color w:val="666666"/>
          <w:sz w:val="27"/>
          <w:szCs w:val="27"/>
        </w:rPr>
      </w:pPr>
      <w:r>
        <w:rPr>
          <w:rFonts w:ascii="Georgia" w:hAnsi="Georgia"/>
          <w:color w:val="666666"/>
        </w:rPr>
        <w:lastRenderedPageBreak/>
        <w:t>镜面反射分量</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反射光的剩余部分就是镜面反射分量。这部分的光在表面有确定的反射方向。</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761865" cy="2389505"/>
            <wp:effectExtent l="0" t="0" r="635" b="0"/>
            <wp:docPr id="52" name="图片 52" descr="http://www.tairan.com/usr/uploads/2014/04/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tairan.com/usr/uploads/2014/04/specula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1865" cy="2389505"/>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t>如图所示，它形成一种波瓣。在极端的情况下，漫反射分量可以为零，这样波瓣非常非常窄（所有的光从一个方向反射），这就是镜子。</w:t>
      </w:r>
    </w:p>
    <w:p w:rsidR="00652419" w:rsidRDefault="00652419" w:rsidP="00652419">
      <w:pPr>
        <w:pStyle w:val="a4"/>
        <w:shd w:val="clear" w:color="auto" w:fill="FFFFFF"/>
        <w:spacing w:line="315" w:lineRule="atLeast"/>
        <w:rPr>
          <w:rFonts w:ascii="Georgia" w:hAnsi="Georgia"/>
          <w:color w:val="666666"/>
          <w:sz w:val="21"/>
          <w:szCs w:val="21"/>
        </w:rPr>
      </w:pPr>
      <w:r>
        <w:rPr>
          <w:rStyle w:val="a6"/>
          <w:rFonts w:ascii="Georgia" w:hAnsi="Georgia"/>
          <w:color w:val="666666"/>
          <w:sz w:val="21"/>
          <w:szCs w:val="21"/>
        </w:rPr>
        <w:t>（的确可以调整参数值，得到镜面；但这个例子中，镜面唯一反射的只有光源，渲染结果看起来会很奇怪</w:t>
      </w:r>
      <w:r>
        <w:rPr>
          <w:rStyle w:val="a6"/>
          <w:rFonts w:ascii="Georgia" w:hAnsi="Georgia"/>
          <w:color w:val="666666"/>
          <w:sz w:val="21"/>
          <w:szCs w:val="21"/>
        </w:rPr>
        <w:t>)</w:t>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Eye vector (towards the camera)</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 xml:space="preserve"> E = normalize(EyeDirection_cameraspace);</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Direction in which the triangle reflects the light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vec3</w:t>
      </w:r>
      <w:proofErr w:type="gramEnd"/>
      <w:r>
        <w:rPr>
          <w:rStyle w:val="HTML0"/>
          <w:rFonts w:ascii="Consolas" w:hAnsi="Consolas" w:cs="Consolas"/>
          <w:color w:val="FFFFF1"/>
          <w:sz w:val="22"/>
          <w:szCs w:val="22"/>
          <w:shd w:val="clear" w:color="auto" w:fill="23241F"/>
        </w:rPr>
        <w:t xml:space="preserve"> R = reflect(-l,n);</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Cosine of the angle between the Eye vector and the Reflect vector,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clamped to 0</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Looking into the reflection -&gt; 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lastRenderedPageBreak/>
        <w:t>/</w:t>
      </w:r>
      <w:proofErr w:type="gramStart"/>
      <w:r>
        <w:rPr>
          <w:rStyle w:val="HTML0"/>
          <w:rFonts w:ascii="Consolas" w:hAnsi="Consolas" w:cs="Consolas"/>
          <w:color w:val="FFFFF1"/>
          <w:sz w:val="22"/>
          <w:szCs w:val="22"/>
          <w:shd w:val="clear" w:color="auto" w:fill="23241F"/>
        </w:rPr>
        <w:t>/  -</w:t>
      </w:r>
      <w:proofErr w:type="gramEnd"/>
      <w:r>
        <w:rPr>
          <w:rStyle w:val="HTML0"/>
          <w:rFonts w:ascii="Consolas" w:hAnsi="Consolas" w:cs="Consolas"/>
          <w:color w:val="FFFFF1"/>
          <w:sz w:val="22"/>
          <w:szCs w:val="22"/>
          <w:shd w:val="clear" w:color="auto" w:fill="23241F"/>
        </w:rPr>
        <w:t xml:space="preserve"> Looking elsewhere -&gt; &lt; 1</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float</w:t>
      </w:r>
      <w:proofErr w:type="gramEnd"/>
      <w:r>
        <w:rPr>
          <w:rStyle w:val="HTML0"/>
          <w:rFonts w:ascii="Consolas" w:hAnsi="Consolas" w:cs="Consolas"/>
          <w:color w:val="FFFFF1"/>
          <w:sz w:val="22"/>
          <w:szCs w:val="22"/>
          <w:shd w:val="clear" w:color="auto" w:fill="23241F"/>
        </w:rPr>
        <w:t xml:space="preserve"> cosAlpha = clamp( dot( E,R ), 0,1 );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proofErr w:type="gramStart"/>
      <w:r>
        <w:rPr>
          <w:rStyle w:val="HTML0"/>
          <w:rFonts w:ascii="Consolas" w:hAnsi="Consolas" w:cs="Consolas"/>
          <w:color w:val="FFFFF1"/>
          <w:sz w:val="22"/>
          <w:szCs w:val="22"/>
          <w:shd w:val="clear" w:color="auto" w:fill="23241F"/>
        </w:rPr>
        <w:t>color</w:t>
      </w:r>
      <w:proofErr w:type="gramEnd"/>
      <w:r>
        <w:rPr>
          <w:rStyle w:val="HTML0"/>
          <w:rFonts w:ascii="Consolas" w:hAnsi="Consolas" w:cs="Consolas"/>
          <w:color w:val="FFFFF1"/>
          <w:sz w:val="22"/>
          <w:szCs w:val="22"/>
          <w:shd w:val="clear" w:color="auto" w:fill="23241F"/>
        </w:rPr>
        <w:t xml:space="preserve">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w:t>
      </w:r>
      <w:proofErr w:type="gramStart"/>
      <w:r>
        <w:rPr>
          <w:rStyle w:val="HTML0"/>
          <w:rFonts w:ascii="Consolas" w:hAnsi="Consolas" w:cs="Consolas"/>
          <w:color w:val="FFFFF1"/>
          <w:sz w:val="22"/>
          <w:szCs w:val="22"/>
          <w:shd w:val="clear" w:color="auto" w:fill="23241F"/>
        </w:rPr>
        <w:t>Ambient :</w:t>
      </w:r>
      <w:proofErr w:type="gramEnd"/>
      <w:r>
        <w:rPr>
          <w:rStyle w:val="HTML0"/>
          <w:rFonts w:ascii="Consolas" w:hAnsi="Consolas" w:cs="Consolas"/>
          <w:color w:val="FFFFF1"/>
          <w:sz w:val="22"/>
          <w:szCs w:val="22"/>
          <w:shd w:val="clear" w:color="auto" w:fill="23241F"/>
        </w:rPr>
        <w:t xml:space="preserve"> simulates indirect lighting</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MaterialAmbientColor +</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w:t>
      </w:r>
      <w:proofErr w:type="gramStart"/>
      <w:r>
        <w:rPr>
          <w:rStyle w:val="HTML0"/>
          <w:rFonts w:ascii="Consolas" w:hAnsi="Consolas" w:cs="Consolas"/>
          <w:color w:val="FFFFF1"/>
          <w:sz w:val="22"/>
          <w:szCs w:val="22"/>
          <w:shd w:val="clear" w:color="auto" w:fill="23241F"/>
        </w:rPr>
        <w:t>Diffuse :</w:t>
      </w:r>
      <w:proofErr w:type="gramEnd"/>
      <w:r>
        <w:rPr>
          <w:rStyle w:val="HTML0"/>
          <w:rFonts w:ascii="Consolas" w:hAnsi="Consolas" w:cs="Consolas"/>
          <w:color w:val="FFFFF1"/>
          <w:sz w:val="22"/>
          <w:szCs w:val="22"/>
          <w:shd w:val="clear" w:color="auto" w:fill="23241F"/>
        </w:rPr>
        <w:t xml:space="preserve"> "color" of the object</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MaterialDiffuseColor * LightColor * LightPower * cosTheta / (distance*distance</w:t>
      </w:r>
      <w:proofErr w:type="gramStart"/>
      <w:r>
        <w:rPr>
          <w:rStyle w:val="HTML0"/>
          <w:rFonts w:ascii="Consolas" w:hAnsi="Consolas" w:cs="Consolas"/>
          <w:color w:val="FFFFF1"/>
          <w:sz w:val="22"/>
          <w:szCs w:val="22"/>
          <w:shd w:val="clear" w:color="auto" w:fill="23241F"/>
        </w:rPr>
        <w:t>) ;</w:t>
      </w:r>
      <w:proofErr w:type="gramEnd"/>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rStyle w:val="HTML0"/>
          <w:rFonts w:ascii="Consolas" w:hAnsi="Consolas" w:cs="Consolas"/>
          <w:color w:val="FFFFF1"/>
          <w:sz w:val="22"/>
          <w:szCs w:val="22"/>
          <w:shd w:val="clear" w:color="auto" w:fill="23241F"/>
        </w:rPr>
      </w:pPr>
      <w:r>
        <w:rPr>
          <w:rStyle w:val="HTML0"/>
          <w:rFonts w:ascii="Consolas" w:hAnsi="Consolas" w:cs="Consolas"/>
          <w:color w:val="FFFFF1"/>
          <w:sz w:val="22"/>
          <w:szCs w:val="22"/>
          <w:shd w:val="clear" w:color="auto" w:fill="23241F"/>
        </w:rPr>
        <w:t xml:space="preserve">    // </w:t>
      </w:r>
      <w:proofErr w:type="gramStart"/>
      <w:r>
        <w:rPr>
          <w:rStyle w:val="HTML0"/>
          <w:rFonts w:ascii="Consolas" w:hAnsi="Consolas" w:cs="Consolas"/>
          <w:color w:val="FFFFF1"/>
          <w:sz w:val="22"/>
          <w:szCs w:val="22"/>
          <w:shd w:val="clear" w:color="auto" w:fill="23241F"/>
        </w:rPr>
        <w:t>Specular :</w:t>
      </w:r>
      <w:proofErr w:type="gramEnd"/>
      <w:r>
        <w:rPr>
          <w:rStyle w:val="HTML0"/>
          <w:rFonts w:ascii="Consolas" w:hAnsi="Consolas" w:cs="Consolas"/>
          <w:color w:val="FFFFF1"/>
          <w:sz w:val="22"/>
          <w:szCs w:val="22"/>
          <w:shd w:val="clear" w:color="auto" w:fill="23241F"/>
        </w:rPr>
        <w:t xml:space="preserve"> reflective highlight, like a mirror</w:t>
      </w:r>
      <w:r>
        <w:rPr>
          <w:rFonts w:ascii="Consolas" w:hAnsi="Consolas" w:cs="Consolas"/>
          <w:color w:val="FFFFF1"/>
          <w:sz w:val="22"/>
          <w:szCs w:val="22"/>
          <w:shd w:val="clear" w:color="auto" w:fill="23241F"/>
        </w:rPr>
        <w:br/>
      </w:r>
    </w:p>
    <w:p w:rsidR="00652419" w:rsidRDefault="00652419" w:rsidP="00652419">
      <w:pPr>
        <w:pStyle w:val="HTML"/>
        <w:shd w:val="clear" w:color="auto" w:fill="23241F"/>
        <w:spacing w:before="240" w:after="240"/>
        <w:rPr>
          <w:color w:val="FFFFF1"/>
        </w:rPr>
      </w:pPr>
      <w:r>
        <w:rPr>
          <w:rStyle w:val="HTML0"/>
          <w:rFonts w:ascii="Consolas" w:hAnsi="Consolas" w:cs="Consolas"/>
          <w:color w:val="FFFFF1"/>
          <w:sz w:val="22"/>
          <w:szCs w:val="22"/>
          <w:shd w:val="clear" w:color="auto" w:fill="23241F"/>
        </w:rPr>
        <w:t xml:space="preserve">    MaterialSpecularColor * LightColor * LightPower * </w:t>
      </w:r>
      <w:proofErr w:type="gramStart"/>
      <w:r>
        <w:rPr>
          <w:rStyle w:val="HTML0"/>
          <w:rFonts w:ascii="Consolas" w:hAnsi="Consolas" w:cs="Consolas"/>
          <w:color w:val="FFFFF1"/>
          <w:sz w:val="22"/>
          <w:szCs w:val="22"/>
          <w:shd w:val="clear" w:color="auto" w:fill="23241F"/>
        </w:rPr>
        <w:t>pow(</w:t>
      </w:r>
      <w:proofErr w:type="gramEnd"/>
      <w:r>
        <w:rPr>
          <w:rStyle w:val="HTML0"/>
          <w:rFonts w:ascii="Consolas" w:hAnsi="Consolas" w:cs="Consolas"/>
          <w:color w:val="FFFFF1"/>
          <w:sz w:val="22"/>
          <w:szCs w:val="22"/>
          <w:shd w:val="clear" w:color="auto" w:fill="23241F"/>
        </w:rPr>
        <w:t>cosAlpha,5) / (distance*distance);</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R</w:t>
      </w:r>
      <w:r>
        <w:rPr>
          <w:rFonts w:ascii="Georgia" w:hAnsi="Georgia"/>
          <w:color w:val="666666"/>
          <w:sz w:val="21"/>
          <w:szCs w:val="21"/>
        </w:rPr>
        <w:t>是反射光的方向，</w:t>
      </w:r>
      <w:r>
        <w:rPr>
          <w:rFonts w:ascii="Georgia" w:hAnsi="Georgia"/>
          <w:color w:val="666666"/>
          <w:sz w:val="21"/>
          <w:szCs w:val="21"/>
        </w:rPr>
        <w:t>E</w:t>
      </w:r>
      <w:r>
        <w:rPr>
          <w:rFonts w:ascii="Georgia" w:hAnsi="Georgia"/>
          <w:color w:val="666666"/>
          <w:sz w:val="21"/>
          <w:szCs w:val="21"/>
        </w:rPr>
        <w:t>是视线的反方向（就</w:t>
      </w:r>
      <w:proofErr w:type="gramStart"/>
      <w:r>
        <w:rPr>
          <w:rFonts w:ascii="Georgia" w:hAnsi="Georgia"/>
          <w:color w:val="666666"/>
          <w:sz w:val="21"/>
          <w:szCs w:val="21"/>
        </w:rPr>
        <w:t>像之前</w:t>
      </w:r>
      <w:proofErr w:type="gramEnd"/>
      <w:r>
        <w:rPr>
          <w:rFonts w:ascii="Georgia" w:hAnsi="Georgia"/>
          <w:color w:val="666666"/>
          <w:sz w:val="21"/>
          <w:szCs w:val="21"/>
        </w:rPr>
        <w:t>对</w:t>
      </w:r>
      <w:r>
        <w:rPr>
          <w:rFonts w:ascii="Georgia" w:hAnsi="Georgia"/>
          <w:color w:val="666666"/>
          <w:sz w:val="21"/>
          <w:szCs w:val="21"/>
        </w:rPr>
        <w:t>“l”</w:t>
      </w:r>
      <w:r>
        <w:rPr>
          <w:rFonts w:ascii="Georgia" w:hAnsi="Georgia"/>
          <w:color w:val="666666"/>
          <w:sz w:val="21"/>
          <w:szCs w:val="21"/>
        </w:rPr>
        <w:t>的假设）；如果二者夹角很小，意味着视线与反射光线重合。</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pow(cosAlpha,5)</w:t>
      </w:r>
      <w:r>
        <w:rPr>
          <w:rFonts w:ascii="Georgia" w:hAnsi="Georgia"/>
          <w:color w:val="666666"/>
          <w:sz w:val="21"/>
          <w:szCs w:val="21"/>
        </w:rPr>
        <w:t>用来控制镜面反射的波瓣。可以增大</w:t>
      </w:r>
      <w:r>
        <w:rPr>
          <w:rFonts w:ascii="Georgia" w:hAnsi="Georgia"/>
          <w:color w:val="666666"/>
          <w:sz w:val="21"/>
          <w:szCs w:val="21"/>
        </w:rPr>
        <w:t>5</w:t>
      </w:r>
      <w:r>
        <w:rPr>
          <w:rFonts w:ascii="Georgia" w:hAnsi="Georgia"/>
          <w:color w:val="666666"/>
          <w:sz w:val="21"/>
          <w:szCs w:val="21"/>
        </w:rPr>
        <w:t>来获得更大的波瓣。</w:t>
      </w:r>
    </w:p>
    <w:p w:rsidR="00652419" w:rsidRDefault="00652419" w:rsidP="00652419">
      <w:pPr>
        <w:pStyle w:val="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最终结果</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9756775" cy="7548245"/>
            <wp:effectExtent l="0" t="0" r="0" b="0"/>
            <wp:docPr id="51" name="图片 51" descr="http://www.tairan.com/usr/uploads/2014/04/diffuse_ambiant_specular-1024x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tairan.com/usr/uploads/2014/04/diffuse_ambiant_specular-1024x79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r>
        <w:rPr>
          <w:rFonts w:ascii="Georgia" w:hAnsi="Georgia"/>
          <w:color w:val="666666"/>
          <w:sz w:val="21"/>
          <w:szCs w:val="21"/>
        </w:rPr>
        <w:br/>
      </w:r>
      <w:r>
        <w:rPr>
          <w:rFonts w:ascii="Georgia" w:hAnsi="Georgia"/>
          <w:color w:val="666666"/>
          <w:sz w:val="21"/>
          <w:szCs w:val="21"/>
        </w:rPr>
        <w:t>注意到镜面反射使鼻子和眉毛更亮。</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这个光照模型因为简单，已被使用了很多年。但它有一些问题，所以被</w:t>
      </w:r>
      <w:r>
        <w:rPr>
          <w:rFonts w:ascii="Georgia" w:hAnsi="Georgia"/>
          <w:color w:val="666666"/>
          <w:sz w:val="21"/>
          <w:szCs w:val="21"/>
        </w:rPr>
        <w:t>microfacet BRDF</w:t>
      </w:r>
      <w:r>
        <w:rPr>
          <w:rFonts w:ascii="Georgia" w:hAnsi="Georgia"/>
          <w:color w:val="666666"/>
          <w:sz w:val="21"/>
          <w:szCs w:val="21"/>
        </w:rPr>
        <w:t>之类的基于物理的模型代替，后面将会讲到。</w:t>
      </w:r>
    </w:p>
    <w:p w:rsidR="00652419" w:rsidRDefault="00652419" w:rsidP="0065241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在下节课中，我们将学习怎么提高</w:t>
      </w:r>
      <w:r>
        <w:rPr>
          <w:rFonts w:ascii="Georgia" w:hAnsi="Georgia"/>
          <w:color w:val="666666"/>
          <w:sz w:val="21"/>
          <w:szCs w:val="21"/>
        </w:rPr>
        <w:t>VBO</w:t>
      </w:r>
      <w:r>
        <w:rPr>
          <w:rFonts w:ascii="Georgia" w:hAnsi="Georgia"/>
          <w:color w:val="666666"/>
          <w:sz w:val="21"/>
          <w:szCs w:val="21"/>
        </w:rPr>
        <w:t>的性能。将是第一节中级课程！</w:t>
      </w:r>
    </w:p>
    <w:p w:rsidR="00C977FB" w:rsidRDefault="00C977FB" w:rsidP="00C977FB">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第九课：</w:t>
      </w:r>
      <w:r>
        <w:rPr>
          <w:rFonts w:ascii="Segoe UI Light" w:hAnsi="Segoe UI Light"/>
          <w:color w:val="666666"/>
          <w:sz w:val="36"/>
          <w:szCs w:val="36"/>
        </w:rPr>
        <w:t>VBO</w:t>
      </w:r>
      <w:r>
        <w:rPr>
          <w:rFonts w:ascii="Segoe UI Light" w:hAnsi="Segoe UI Light"/>
          <w:color w:val="666666"/>
          <w:sz w:val="36"/>
          <w:szCs w:val="36"/>
        </w:rPr>
        <w:t>索引</w:t>
      </w:r>
    </w:p>
    <w:p w:rsidR="00C977FB" w:rsidRDefault="00C977FB" w:rsidP="00C977FB">
      <w:pPr>
        <w:shd w:val="clear" w:color="auto" w:fill="F4F5F6"/>
        <w:spacing w:line="315" w:lineRule="atLeast"/>
        <w:rPr>
          <w:rFonts w:ascii="Georgia" w:hAnsi="Georgia"/>
          <w:color w:val="666666"/>
          <w:szCs w:val="21"/>
        </w:rPr>
      </w:pPr>
      <w:r>
        <w:rPr>
          <w:rFonts w:ascii="Georgia" w:hAnsi="Georgia"/>
          <w:color w:val="666666"/>
          <w:szCs w:val="21"/>
        </w:rPr>
        <w:br/>
      </w:r>
      <w:hyperlink r:id="rId111" w:history="1">
        <w:r>
          <w:rPr>
            <w:rStyle w:val="a3"/>
            <w:rFonts w:ascii="Georgia" w:hAnsi="Georgia"/>
            <w:color w:val="499EF3"/>
            <w:szCs w:val="21"/>
          </w:rPr>
          <w:t>OpenGL3.0</w:t>
        </w:r>
        <w:r>
          <w:rPr>
            <w:rStyle w:val="a3"/>
            <w:rFonts w:ascii="Georgia" w:hAnsi="Georgia"/>
            <w:color w:val="499EF3"/>
            <w:szCs w:val="21"/>
          </w:rPr>
          <w:t>教程</w:t>
        </w:r>
      </w:hyperlink>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12" w:history="1">
        <w:r>
          <w:rPr>
            <w:rStyle w:val="a3"/>
            <w:rFonts w:ascii="Georgia" w:hAnsi="Georgia"/>
            <w:color w:val="499EF3"/>
            <w:sz w:val="21"/>
            <w:szCs w:val="21"/>
          </w:rPr>
          <w:t>http://www.opengl-tutorial.org/beginners-tutorials/tutorial-8-basic-shading/</w:t>
        </w:r>
      </w:hyperlink>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13" w:history="1">
        <w:r>
          <w:rPr>
            <w:rStyle w:val="a3"/>
            <w:rFonts w:ascii="Georgia" w:hAnsi="Georgia"/>
            <w:color w:val="499EF3"/>
            <w:sz w:val="21"/>
            <w:szCs w:val="21"/>
          </w:rPr>
          <w:t>https://github.com/cybercser/OpenGL_3_3_Tutorial_Translation/blob/master/Tutorial%209%20VBO%20Indexing%20opengl-tutorial.org.md</w:t>
        </w:r>
      </w:hyperlink>
    </w:p>
    <w:p w:rsidR="00C977FB" w:rsidRDefault="00C977FB" w:rsidP="00C977FB">
      <w:pPr>
        <w:pStyle w:val="2"/>
        <w:shd w:val="clear" w:color="auto" w:fill="FFFFFF"/>
        <w:rPr>
          <w:rFonts w:ascii="Georgia" w:hAnsi="Georgia"/>
          <w:color w:val="666666"/>
          <w:sz w:val="31"/>
          <w:szCs w:val="31"/>
        </w:rPr>
      </w:pPr>
      <w:r>
        <w:rPr>
          <w:rFonts w:ascii="Georgia" w:hAnsi="Georgia"/>
          <w:color w:val="666666"/>
          <w:sz w:val="31"/>
          <w:szCs w:val="31"/>
        </w:rPr>
        <w:t>索引的原理</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目前为止，建立</w:t>
      </w:r>
      <w:r>
        <w:rPr>
          <w:rFonts w:ascii="Georgia" w:hAnsi="Georgia"/>
          <w:color w:val="666666"/>
          <w:sz w:val="21"/>
          <w:szCs w:val="21"/>
        </w:rPr>
        <w:t>VBO</w:t>
      </w:r>
      <w:r>
        <w:rPr>
          <w:rFonts w:ascii="Georgia" w:hAnsi="Georgia"/>
          <w:color w:val="666666"/>
          <w:sz w:val="21"/>
          <w:szCs w:val="21"/>
        </w:rPr>
        <w:t>时我们总是重复存储一些共享的顶点和</w:t>
      </w:r>
      <w:proofErr w:type="gramStart"/>
      <w:r>
        <w:rPr>
          <w:rFonts w:ascii="Georgia" w:hAnsi="Georgia"/>
          <w:color w:val="666666"/>
          <w:sz w:val="21"/>
          <w:szCs w:val="21"/>
        </w:rPr>
        <w:t>边</w:t>
      </w:r>
      <w:proofErr w:type="gramEnd"/>
      <w:r>
        <w:rPr>
          <w:rFonts w:ascii="Georgia" w:hAnsi="Georgia"/>
          <w:color w:val="666666"/>
          <w:sz w:val="21"/>
          <w:szCs w:val="21"/>
        </w:rPr>
        <w:t>。</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本课将介绍索引技术。借助索引，我们可以重复使用一个顶点。这是用</w:t>
      </w:r>
      <w:r>
        <w:rPr>
          <w:rStyle w:val="a6"/>
          <w:rFonts w:ascii="Georgia" w:hAnsi="Georgia"/>
          <w:color w:val="666666"/>
          <w:sz w:val="21"/>
          <w:szCs w:val="21"/>
        </w:rPr>
        <w:t>索引缓冲区（</w:t>
      </w:r>
      <w:r>
        <w:rPr>
          <w:rStyle w:val="a6"/>
          <w:rFonts w:ascii="Georgia" w:hAnsi="Georgia"/>
          <w:color w:val="666666"/>
          <w:sz w:val="21"/>
          <w:szCs w:val="21"/>
        </w:rPr>
        <w:t>index buffer</w:t>
      </w:r>
      <w:r>
        <w:rPr>
          <w:rStyle w:val="a6"/>
          <w:rFonts w:ascii="Georgia" w:hAnsi="Georgia"/>
          <w:color w:val="666666"/>
          <w:sz w:val="21"/>
          <w:szCs w:val="21"/>
        </w:rPr>
        <w:t>）</w:t>
      </w:r>
      <w:r>
        <w:rPr>
          <w:rFonts w:ascii="Georgia" w:hAnsi="Georgia"/>
          <w:color w:val="666666"/>
          <w:sz w:val="21"/>
          <w:szCs w:val="21"/>
        </w:rPr>
        <w:t>来实现的。</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5710555" cy="3571240"/>
            <wp:effectExtent l="0" t="0" r="4445" b="0"/>
            <wp:docPr id="62" name="图片 62" descr="index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ndexing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0555" cy="3571240"/>
                    </a:xfrm>
                    <a:prstGeom prst="rect">
                      <a:avLst/>
                    </a:prstGeom>
                    <a:noFill/>
                    <a:ln>
                      <a:noFill/>
                    </a:ln>
                  </pic:spPr>
                </pic:pic>
              </a:graphicData>
            </a:graphic>
          </wp:inline>
        </w:drawing>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索引缓冲区存储的是整数；每个三角形有三个整数索引，用索引就可以在各种</w:t>
      </w:r>
      <w:r>
        <w:rPr>
          <w:rStyle w:val="a6"/>
          <w:rFonts w:ascii="Georgia" w:hAnsi="Georgia"/>
          <w:color w:val="666666"/>
          <w:sz w:val="21"/>
          <w:szCs w:val="21"/>
        </w:rPr>
        <w:t>属性缓冲区</w:t>
      </w:r>
      <w:r>
        <w:rPr>
          <w:rFonts w:ascii="Georgia" w:hAnsi="Georgia"/>
          <w:color w:val="666666"/>
          <w:sz w:val="21"/>
          <w:szCs w:val="21"/>
        </w:rPr>
        <w:t>（顶点坐标、颜色、</w:t>
      </w:r>
      <w:r>
        <w:rPr>
          <w:rFonts w:ascii="Georgia" w:hAnsi="Georgia"/>
          <w:color w:val="666666"/>
          <w:sz w:val="21"/>
          <w:szCs w:val="21"/>
        </w:rPr>
        <w:t>UV</w:t>
      </w:r>
      <w:r>
        <w:rPr>
          <w:rFonts w:ascii="Georgia" w:hAnsi="Georgia"/>
          <w:color w:val="666666"/>
          <w:sz w:val="21"/>
          <w:szCs w:val="21"/>
        </w:rPr>
        <w:t>坐标、其他</w:t>
      </w:r>
      <w:r>
        <w:rPr>
          <w:rFonts w:ascii="Georgia" w:hAnsi="Georgia"/>
          <w:color w:val="666666"/>
          <w:sz w:val="21"/>
          <w:szCs w:val="21"/>
        </w:rPr>
        <w:t>UV</w:t>
      </w:r>
      <w:r>
        <w:rPr>
          <w:rFonts w:ascii="Georgia" w:hAnsi="Georgia"/>
          <w:color w:val="666666"/>
          <w:sz w:val="21"/>
          <w:szCs w:val="21"/>
        </w:rPr>
        <w:t>坐标、法向缓冲区等）中找到顶点的信息。这有点像</w:t>
      </w:r>
      <w:r>
        <w:rPr>
          <w:rFonts w:ascii="Georgia" w:hAnsi="Georgia"/>
          <w:color w:val="666666"/>
          <w:sz w:val="21"/>
          <w:szCs w:val="21"/>
        </w:rPr>
        <w:t>OBJ</w:t>
      </w:r>
      <w:r>
        <w:rPr>
          <w:rFonts w:ascii="Georgia" w:hAnsi="Georgia"/>
          <w:color w:val="666666"/>
          <w:sz w:val="21"/>
          <w:szCs w:val="21"/>
        </w:rPr>
        <w:t>文件格式，但有一点相差甚远：索引缓冲区只有一个。这意味着若两个三角形共用一个顶点，那这个顶点的所有属性对两个三角形来说都是一样的。</w:t>
      </w:r>
    </w:p>
    <w:p w:rsidR="00C977FB" w:rsidRDefault="00C977FB" w:rsidP="00C977FB">
      <w:pPr>
        <w:pStyle w:val="2"/>
        <w:shd w:val="clear" w:color="auto" w:fill="FFFFFF"/>
        <w:rPr>
          <w:rFonts w:ascii="Georgia" w:hAnsi="Georgia"/>
          <w:color w:val="666666"/>
          <w:sz w:val="31"/>
          <w:szCs w:val="31"/>
        </w:rPr>
      </w:pPr>
      <w:r>
        <w:rPr>
          <w:rFonts w:ascii="Georgia" w:hAnsi="Georgia"/>
          <w:color w:val="666666"/>
          <w:sz w:val="31"/>
          <w:szCs w:val="31"/>
        </w:rPr>
        <w:t>共享</w:t>
      </w:r>
      <w:r>
        <w:rPr>
          <w:rFonts w:ascii="Georgia" w:hAnsi="Georgia"/>
          <w:color w:val="666666"/>
          <w:sz w:val="31"/>
          <w:szCs w:val="31"/>
        </w:rPr>
        <w:t>vs</w:t>
      </w:r>
      <w:r>
        <w:rPr>
          <w:rFonts w:ascii="Georgia" w:hAnsi="Georgia"/>
          <w:color w:val="666666"/>
          <w:sz w:val="31"/>
          <w:szCs w:val="31"/>
        </w:rPr>
        <w:t>分开</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来看看法向的例子。下图中，艺术家创建了两个三角形，试图模拟一个平滑曲面。可以把两个三角形的法向融合成一个顶点的法向。为方便观看，我画了一条红线表示平滑曲面。</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3813175" cy="2277110"/>
            <wp:effectExtent l="0" t="0" r="0" b="8890"/>
            <wp:docPr id="61" name="图片 61" descr="good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oodsmoot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3175" cy="2277110"/>
                    </a:xfrm>
                    <a:prstGeom prst="rect">
                      <a:avLst/>
                    </a:prstGeom>
                    <a:noFill/>
                    <a:ln>
                      <a:noFill/>
                    </a:ln>
                  </pic:spPr>
                </pic:pic>
              </a:graphicData>
            </a:graphic>
          </wp:inline>
        </w:drawing>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然而在第二幅图中，美工想画的是</w:t>
      </w:r>
      <w:r>
        <w:rPr>
          <w:rFonts w:ascii="Georgia" w:hAnsi="Georgia"/>
          <w:color w:val="666666"/>
          <w:sz w:val="21"/>
          <w:szCs w:val="21"/>
        </w:rPr>
        <w:t>“</w:t>
      </w:r>
      <w:r>
        <w:rPr>
          <w:rFonts w:ascii="Georgia" w:hAnsi="Georgia"/>
          <w:color w:val="666666"/>
          <w:sz w:val="21"/>
          <w:szCs w:val="21"/>
        </w:rPr>
        <w:t>缝隙</w:t>
      </w:r>
      <w:r>
        <w:rPr>
          <w:rFonts w:ascii="Georgia" w:hAnsi="Georgia"/>
          <w:color w:val="666666"/>
          <w:sz w:val="21"/>
          <w:szCs w:val="21"/>
        </w:rPr>
        <w:t>”</w:t>
      </w:r>
      <w:r>
        <w:rPr>
          <w:rFonts w:ascii="Georgia" w:hAnsi="Georgia"/>
          <w:color w:val="666666"/>
          <w:sz w:val="21"/>
          <w:szCs w:val="21"/>
        </w:rPr>
        <w:t>或</w:t>
      </w:r>
      <w:r>
        <w:rPr>
          <w:rFonts w:ascii="Georgia" w:hAnsi="Georgia"/>
          <w:color w:val="666666"/>
          <w:sz w:val="21"/>
          <w:szCs w:val="21"/>
        </w:rPr>
        <w:t>“</w:t>
      </w:r>
      <w:r>
        <w:rPr>
          <w:rFonts w:ascii="Georgia" w:hAnsi="Georgia"/>
          <w:color w:val="666666"/>
          <w:sz w:val="21"/>
          <w:szCs w:val="21"/>
        </w:rPr>
        <w:t>边缘</w:t>
      </w:r>
      <w:r>
        <w:rPr>
          <w:rFonts w:ascii="Georgia" w:hAnsi="Georgia"/>
          <w:color w:val="666666"/>
          <w:sz w:val="21"/>
          <w:szCs w:val="21"/>
        </w:rPr>
        <w:t>”</w:t>
      </w:r>
      <w:r>
        <w:rPr>
          <w:rFonts w:ascii="Georgia" w:hAnsi="Georgia"/>
          <w:color w:val="666666"/>
          <w:sz w:val="21"/>
          <w:szCs w:val="21"/>
        </w:rPr>
        <w:t>。若融合了法向，就意味着色器会像前例一样进行平滑插值，生成一个平滑的表面：</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3813175" cy="2277110"/>
            <wp:effectExtent l="0" t="0" r="0" b="8890"/>
            <wp:docPr id="60" name="图片 60" descr="bad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dmoot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3175" cy="2277110"/>
                    </a:xfrm>
                    <a:prstGeom prst="rect">
                      <a:avLst/>
                    </a:prstGeom>
                    <a:noFill/>
                    <a:ln>
                      <a:noFill/>
                    </a:ln>
                  </pic:spPr>
                </pic:pic>
              </a:graphicData>
            </a:graphic>
          </wp:inline>
        </w:drawing>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因此在这种情况下，把顶点的法向分开存储反而更好；在</w:t>
      </w:r>
      <w:r>
        <w:rPr>
          <w:rFonts w:ascii="Georgia" w:hAnsi="Georgia"/>
          <w:color w:val="666666"/>
          <w:sz w:val="21"/>
          <w:szCs w:val="21"/>
        </w:rPr>
        <w:t>OpenGL</w:t>
      </w:r>
      <w:r>
        <w:rPr>
          <w:rFonts w:ascii="Georgia" w:hAnsi="Georgia"/>
          <w:color w:val="666666"/>
          <w:sz w:val="21"/>
          <w:szCs w:val="21"/>
        </w:rPr>
        <w:t>中，唯一实现方法是：把顶点连同其属性完整复制一份。</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3795395" cy="2277110"/>
            <wp:effectExtent l="0" t="0" r="0" b="8890"/>
            <wp:docPr id="59" name="图片 59" descr="spi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pik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95395" cy="2277110"/>
                    </a:xfrm>
                    <a:prstGeom prst="rect">
                      <a:avLst/>
                    </a:prstGeom>
                    <a:noFill/>
                    <a:ln>
                      <a:noFill/>
                    </a:ln>
                  </pic:spPr>
                </pic:pic>
              </a:graphicData>
            </a:graphic>
          </wp:inline>
        </w:drawing>
      </w:r>
    </w:p>
    <w:p w:rsidR="00C977FB" w:rsidRDefault="00C977FB" w:rsidP="00C977FB">
      <w:pPr>
        <w:pStyle w:val="2"/>
        <w:shd w:val="clear" w:color="auto" w:fill="FFFFFF"/>
        <w:rPr>
          <w:rFonts w:ascii="Georgia" w:hAnsi="Georgia"/>
          <w:color w:val="666666"/>
          <w:sz w:val="31"/>
          <w:szCs w:val="31"/>
        </w:rPr>
      </w:pPr>
      <w:r>
        <w:rPr>
          <w:rFonts w:ascii="Georgia" w:hAnsi="Georgia"/>
          <w:color w:val="666666"/>
          <w:sz w:val="31"/>
          <w:szCs w:val="31"/>
        </w:rPr>
        <w:t>OpenGL</w:t>
      </w:r>
      <w:r>
        <w:rPr>
          <w:rFonts w:ascii="Georgia" w:hAnsi="Georgia"/>
          <w:color w:val="666666"/>
          <w:sz w:val="31"/>
          <w:szCs w:val="31"/>
        </w:rPr>
        <w:t>中的索引</w:t>
      </w:r>
      <w:r>
        <w:rPr>
          <w:rFonts w:ascii="Georgia" w:hAnsi="Georgia"/>
          <w:color w:val="666666"/>
          <w:sz w:val="31"/>
          <w:szCs w:val="31"/>
        </w:rPr>
        <w:t>VBO</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索引的用法很简单。首先，需要创建一个额外的缓冲区存放索引。代码与之前一样，不过参数是</w:t>
      </w:r>
      <w:r>
        <w:rPr>
          <w:rFonts w:ascii="Georgia" w:hAnsi="Georgia"/>
          <w:color w:val="666666"/>
          <w:sz w:val="21"/>
          <w:szCs w:val="21"/>
        </w:rPr>
        <w:t>ELEMENT_ARRAY_BUFFER</w:t>
      </w:r>
      <w:r>
        <w:rPr>
          <w:rFonts w:ascii="Georgia" w:hAnsi="Georgia"/>
          <w:color w:val="666666"/>
          <w:sz w:val="21"/>
          <w:szCs w:val="21"/>
        </w:rPr>
        <w:t>，而非</w:t>
      </w:r>
      <w:r>
        <w:rPr>
          <w:rFonts w:ascii="Georgia" w:hAnsi="Georgia"/>
          <w:color w:val="666666"/>
          <w:sz w:val="21"/>
          <w:szCs w:val="21"/>
        </w:rPr>
        <w:t>ARRAY_BUFFER</w:t>
      </w:r>
      <w:r>
        <w:rPr>
          <w:rFonts w:ascii="Georgia" w:hAnsi="Georgia"/>
          <w:color w:val="666666"/>
          <w:sz w:val="21"/>
          <w:szCs w:val="21"/>
        </w:rPr>
        <w:t>。</w:t>
      </w:r>
    </w:p>
    <w:p w:rsidR="00C977FB" w:rsidRDefault="00C977FB" w:rsidP="00C977FB">
      <w:pPr>
        <w:pStyle w:val="HTML"/>
        <w:shd w:val="clear" w:color="auto" w:fill="23241F"/>
        <w:spacing w:before="240" w:after="240"/>
        <w:rPr>
          <w:color w:val="FFFFF1"/>
        </w:rPr>
      </w:pPr>
      <w:proofErr w:type="gramStart"/>
      <w:r>
        <w:rPr>
          <w:color w:val="FFFFF1"/>
        </w:rPr>
        <w:t>std::vector</w:t>
      </w:r>
      <w:proofErr w:type="gramEnd"/>
      <w:r>
        <w:rPr>
          <w:color w:val="FFFFF1"/>
        </w:rPr>
        <w:t xml:space="preserve"> indices;</w:t>
      </w:r>
    </w:p>
    <w:p w:rsidR="00C977FB" w:rsidRDefault="00C977FB" w:rsidP="00C977FB">
      <w:pPr>
        <w:pStyle w:val="HTML"/>
        <w:shd w:val="clear" w:color="auto" w:fill="23241F"/>
        <w:spacing w:before="240" w:after="240"/>
        <w:rPr>
          <w:color w:val="FFFFF1"/>
        </w:rPr>
      </w:pPr>
      <w:r>
        <w:rPr>
          <w:color w:val="FFFFF1"/>
        </w:rPr>
        <w:t>// fill "indices" as needed</w:t>
      </w:r>
    </w:p>
    <w:p w:rsidR="00C977FB" w:rsidRDefault="00C977FB" w:rsidP="00C977FB">
      <w:pPr>
        <w:pStyle w:val="HTML"/>
        <w:shd w:val="clear" w:color="auto" w:fill="23241F"/>
        <w:spacing w:before="240" w:after="240"/>
        <w:rPr>
          <w:color w:val="FFFFF1"/>
        </w:rPr>
      </w:pP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Generate</w:t>
      </w:r>
      <w:proofErr w:type="gramEnd"/>
      <w:r>
        <w:rPr>
          <w:color w:val="FFFFF1"/>
        </w:rPr>
        <w:t xml:space="preserve"> a buffer for the indices</w:t>
      </w:r>
    </w:p>
    <w:p w:rsidR="00C977FB" w:rsidRDefault="00C977FB" w:rsidP="00C977FB">
      <w:pPr>
        <w:pStyle w:val="HTML"/>
        <w:shd w:val="clear" w:color="auto" w:fill="23241F"/>
        <w:spacing w:before="240" w:after="240"/>
        <w:rPr>
          <w:color w:val="FFFFF1"/>
        </w:rPr>
      </w:pPr>
      <w:r>
        <w:rPr>
          <w:color w:val="FFFFF1"/>
        </w:rPr>
        <w:t xml:space="preserve"> GLuint elementbuffer;</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glGenBuffers(</w:t>
      </w:r>
      <w:proofErr w:type="gramEnd"/>
      <w:r>
        <w:rPr>
          <w:color w:val="FFFFF1"/>
        </w:rPr>
        <w:t>1, &amp;elementbuffer);</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glBindBuffer(</w:t>
      </w:r>
      <w:proofErr w:type="gramEnd"/>
      <w:r>
        <w:rPr>
          <w:color w:val="FFFFF1"/>
        </w:rPr>
        <w:t>GL_ELEMENT_ARRAY_BUFFER, elementbuffer);</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glBufferData(</w:t>
      </w:r>
      <w:proofErr w:type="gramEnd"/>
      <w:r>
        <w:rPr>
          <w:color w:val="FFFFF1"/>
        </w:rPr>
        <w:t>GL_ELEMENT_ARRAY_BUFFER, indices.size() * sizeof(unsigned int), &amp;indices[0], GL_STATIC_DRAW);</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只需把</w:t>
      </w:r>
      <w:r>
        <w:rPr>
          <w:rFonts w:ascii="Georgia" w:hAnsi="Georgia"/>
          <w:color w:val="666666"/>
          <w:sz w:val="21"/>
          <w:szCs w:val="21"/>
        </w:rPr>
        <w:t>`glDrawArrays`</w:t>
      </w:r>
      <w:r>
        <w:rPr>
          <w:rFonts w:ascii="Georgia" w:hAnsi="Georgia"/>
          <w:color w:val="666666"/>
          <w:sz w:val="21"/>
          <w:szCs w:val="21"/>
        </w:rPr>
        <w:t>替换为如下语句，即可绘制模型：</w:t>
      </w:r>
    </w:p>
    <w:p w:rsidR="00C977FB" w:rsidRDefault="00C977FB" w:rsidP="00C977FB">
      <w:pPr>
        <w:pStyle w:val="HTML"/>
        <w:shd w:val="clear" w:color="auto" w:fill="23241F"/>
        <w:spacing w:before="240" w:after="240"/>
        <w:rPr>
          <w:color w:val="FFFFF1"/>
        </w:rPr>
      </w:pPr>
      <w:r>
        <w:rPr>
          <w:color w:val="FFFFF1"/>
        </w:rPr>
        <w:t xml:space="preserve">    // Index buffer</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glBindBuffer(</w:t>
      </w:r>
      <w:proofErr w:type="gramEnd"/>
      <w:r>
        <w:rPr>
          <w:color w:val="FFFFF1"/>
        </w:rPr>
        <w:t>GL_ELEMENT_ARRAY_BUFFER, elementbuffer);</w:t>
      </w:r>
    </w:p>
    <w:p w:rsidR="00C977FB" w:rsidRDefault="00C977FB" w:rsidP="00C977FB">
      <w:pPr>
        <w:pStyle w:val="HTML"/>
        <w:shd w:val="clear" w:color="auto" w:fill="23241F"/>
        <w:spacing w:before="240" w:after="240"/>
        <w:rPr>
          <w:color w:val="FFFFF1"/>
        </w:rPr>
      </w:pPr>
    </w:p>
    <w:p w:rsidR="00C977FB" w:rsidRDefault="00C977FB" w:rsidP="00C977FB">
      <w:pPr>
        <w:pStyle w:val="HTML"/>
        <w:shd w:val="clear" w:color="auto" w:fill="23241F"/>
        <w:spacing w:before="240" w:after="240"/>
        <w:rPr>
          <w:color w:val="FFFFF1"/>
        </w:rPr>
      </w:pPr>
      <w:r>
        <w:rPr>
          <w:color w:val="FFFFF1"/>
        </w:rPr>
        <w:t xml:space="preserve">     // Draw the </w:t>
      </w:r>
      <w:proofErr w:type="gramStart"/>
      <w:r>
        <w:rPr>
          <w:color w:val="FFFFF1"/>
        </w:rPr>
        <w:t>triangles !</w:t>
      </w:r>
      <w:proofErr w:type="gramEnd"/>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glDrawElements(</w:t>
      </w:r>
      <w:proofErr w:type="gramEnd"/>
    </w:p>
    <w:p w:rsidR="00C977FB" w:rsidRDefault="00C977FB" w:rsidP="00C977FB">
      <w:pPr>
        <w:pStyle w:val="HTML"/>
        <w:shd w:val="clear" w:color="auto" w:fill="23241F"/>
        <w:spacing w:before="240" w:after="240"/>
        <w:rPr>
          <w:color w:val="FFFFF1"/>
        </w:rPr>
      </w:pPr>
      <w:r>
        <w:rPr>
          <w:color w:val="FFFFF1"/>
        </w:rPr>
        <w:lastRenderedPageBreak/>
        <w:t xml:space="preserve">         GL_TRIANGLES,      // mode</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indices.size(</w:t>
      </w:r>
      <w:proofErr w:type="gramEnd"/>
      <w:r>
        <w:rPr>
          <w:color w:val="FFFFF1"/>
        </w:rPr>
        <w:t>),    // count</w:t>
      </w:r>
    </w:p>
    <w:p w:rsidR="00C977FB" w:rsidRDefault="00C977FB" w:rsidP="00C977FB">
      <w:pPr>
        <w:pStyle w:val="HTML"/>
        <w:shd w:val="clear" w:color="auto" w:fill="23241F"/>
        <w:spacing w:before="240" w:after="240"/>
        <w:rPr>
          <w:color w:val="FFFFF1"/>
        </w:rPr>
      </w:pPr>
      <w:r>
        <w:rPr>
          <w:color w:val="FFFFF1"/>
        </w:rPr>
        <w:t xml:space="preserve">         GL_UNSIGNED_INT,   // type</w:t>
      </w:r>
    </w:p>
    <w:p w:rsidR="00C977FB" w:rsidRDefault="00C977FB" w:rsidP="00C977FB">
      <w:pPr>
        <w:pStyle w:val="HTML"/>
        <w:shd w:val="clear" w:color="auto" w:fill="23241F"/>
        <w:spacing w:before="240" w:after="240"/>
        <w:rPr>
          <w:color w:val="FFFFF1"/>
        </w:rPr>
      </w:pPr>
      <w:r>
        <w:rPr>
          <w:color w:val="FFFFF1"/>
        </w:rPr>
        <w:t xml:space="preserve">         (</w:t>
      </w:r>
      <w:proofErr w:type="gramStart"/>
      <w:r>
        <w:rPr>
          <w:color w:val="FFFFF1"/>
        </w:rPr>
        <w:t>void</w:t>
      </w:r>
      <w:proofErr w:type="gramEnd"/>
      <w:r>
        <w:rPr>
          <w:color w:val="FFFFF1"/>
        </w:rPr>
        <w:t>*)0           // element array buffer offset</w:t>
      </w:r>
    </w:p>
    <w:p w:rsidR="00C977FB" w:rsidRDefault="00C977FB" w:rsidP="00C977FB">
      <w:pPr>
        <w:pStyle w:val="HTML"/>
        <w:shd w:val="clear" w:color="auto" w:fill="23241F"/>
        <w:spacing w:before="240" w:after="240"/>
        <w:rPr>
          <w:color w:val="FFFFF1"/>
        </w:rPr>
      </w:pPr>
      <w:r>
        <w:rPr>
          <w:color w:val="FFFFF1"/>
        </w:rPr>
        <w:t xml:space="preserve">     );</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（小提示：最好使用</w:t>
      </w:r>
      <w:r>
        <w:rPr>
          <w:rFonts w:ascii="Georgia" w:hAnsi="Georgia"/>
          <w:color w:val="666666"/>
          <w:sz w:val="21"/>
          <w:szCs w:val="21"/>
        </w:rPr>
        <w:t>unsigned short</w:t>
      </w:r>
      <w:r>
        <w:rPr>
          <w:rFonts w:ascii="Georgia" w:hAnsi="Georgia"/>
          <w:color w:val="666666"/>
          <w:sz w:val="21"/>
          <w:szCs w:val="21"/>
        </w:rPr>
        <w:t>，不要用</w:t>
      </w:r>
      <w:r>
        <w:rPr>
          <w:rFonts w:ascii="Georgia" w:hAnsi="Georgia"/>
          <w:color w:val="666666"/>
          <w:sz w:val="21"/>
          <w:szCs w:val="21"/>
        </w:rPr>
        <w:t>unsigned int</w:t>
      </w:r>
      <w:r>
        <w:rPr>
          <w:rFonts w:ascii="Georgia" w:hAnsi="Georgia"/>
          <w:color w:val="666666"/>
          <w:sz w:val="21"/>
          <w:szCs w:val="21"/>
        </w:rPr>
        <w:t>。这样更节省空间，速度也更快。）</w:t>
      </w:r>
    </w:p>
    <w:p w:rsidR="00C977FB" w:rsidRDefault="00C977FB" w:rsidP="00C977FB">
      <w:pPr>
        <w:pStyle w:val="2"/>
        <w:shd w:val="clear" w:color="auto" w:fill="FFFFFF"/>
        <w:rPr>
          <w:rFonts w:ascii="Georgia" w:hAnsi="Georgia"/>
          <w:color w:val="666666"/>
          <w:sz w:val="31"/>
          <w:szCs w:val="31"/>
        </w:rPr>
      </w:pPr>
      <w:r>
        <w:rPr>
          <w:rFonts w:ascii="Georgia" w:hAnsi="Georgia"/>
          <w:color w:val="666666"/>
          <w:sz w:val="31"/>
          <w:szCs w:val="31"/>
        </w:rPr>
        <w:t>填充索引缓冲区</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现在遇到真正的问题了。如前所述，</w:t>
      </w:r>
      <w:r>
        <w:rPr>
          <w:rFonts w:ascii="Georgia" w:hAnsi="Georgia"/>
          <w:color w:val="666666"/>
          <w:sz w:val="21"/>
          <w:szCs w:val="21"/>
        </w:rPr>
        <w:t>OpenGL</w:t>
      </w:r>
      <w:r>
        <w:rPr>
          <w:rFonts w:ascii="Georgia" w:hAnsi="Georgia"/>
          <w:color w:val="666666"/>
          <w:sz w:val="21"/>
          <w:szCs w:val="21"/>
        </w:rPr>
        <w:t>只能使用一个索引缓冲区，而</w:t>
      </w:r>
      <w:r>
        <w:rPr>
          <w:rFonts w:ascii="Georgia" w:hAnsi="Georgia"/>
          <w:color w:val="666666"/>
          <w:sz w:val="21"/>
          <w:szCs w:val="21"/>
        </w:rPr>
        <w:t>OBJ</w:t>
      </w:r>
      <w:r>
        <w:rPr>
          <w:rFonts w:ascii="Georgia" w:hAnsi="Georgia"/>
          <w:color w:val="666666"/>
          <w:sz w:val="21"/>
          <w:szCs w:val="21"/>
        </w:rPr>
        <w:t>（及一些其他常用的</w:t>
      </w:r>
      <w:r>
        <w:rPr>
          <w:rFonts w:ascii="Georgia" w:hAnsi="Georgia"/>
          <w:color w:val="666666"/>
          <w:sz w:val="21"/>
          <w:szCs w:val="21"/>
        </w:rPr>
        <w:t>3D</w:t>
      </w:r>
      <w:r>
        <w:rPr>
          <w:rFonts w:ascii="Georgia" w:hAnsi="Georgia"/>
          <w:color w:val="666666"/>
          <w:sz w:val="21"/>
          <w:szCs w:val="21"/>
        </w:rPr>
        <w:t>格式，如</w:t>
      </w:r>
      <w:r>
        <w:rPr>
          <w:rFonts w:ascii="Georgia" w:hAnsi="Georgia"/>
          <w:color w:val="666666"/>
          <w:sz w:val="21"/>
          <w:szCs w:val="21"/>
        </w:rPr>
        <w:t>Collada</w:t>
      </w:r>
      <w:r>
        <w:rPr>
          <w:rFonts w:ascii="Georgia" w:hAnsi="Georgia"/>
          <w:color w:val="666666"/>
          <w:sz w:val="21"/>
          <w:szCs w:val="21"/>
        </w:rPr>
        <w:t>）每个属性都有一个索引缓冲区。这意味着，必须通过某种方式把若干个索引缓冲区合并成一个。</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合并算法如下：</w:t>
      </w:r>
    </w:p>
    <w:p w:rsidR="00C977FB" w:rsidRDefault="00C977FB" w:rsidP="00C977FB">
      <w:pPr>
        <w:pStyle w:val="HTML"/>
        <w:shd w:val="clear" w:color="auto" w:fill="23241F"/>
        <w:spacing w:before="240" w:after="240"/>
        <w:rPr>
          <w:color w:val="FFFFF1"/>
        </w:rPr>
      </w:pPr>
      <w:r>
        <w:rPr>
          <w:color w:val="FFFFF1"/>
        </w:rPr>
        <w:t>For each input vertex</w:t>
      </w:r>
    </w:p>
    <w:p w:rsidR="00C977FB" w:rsidRDefault="00C977FB" w:rsidP="00C977FB">
      <w:pPr>
        <w:pStyle w:val="HTML"/>
        <w:shd w:val="clear" w:color="auto" w:fill="23241F"/>
        <w:spacing w:before="240" w:after="240"/>
        <w:rPr>
          <w:color w:val="FFFFF1"/>
        </w:rPr>
      </w:pPr>
      <w:r>
        <w:rPr>
          <w:color w:val="FFFFF1"/>
        </w:rPr>
        <w:t xml:space="preserve">    Try to find a similar </w:t>
      </w:r>
      <w:proofErr w:type="gramStart"/>
      <w:r>
        <w:rPr>
          <w:color w:val="FFFFF1"/>
        </w:rPr>
        <w:t>( =</w:t>
      </w:r>
      <w:proofErr w:type="gramEnd"/>
      <w:r>
        <w:rPr>
          <w:color w:val="FFFFF1"/>
        </w:rPr>
        <w:t xml:space="preserve"> same for all attributes ) vertex between all those we already output</w:t>
      </w:r>
    </w:p>
    <w:p w:rsidR="00C977FB" w:rsidRDefault="00C977FB" w:rsidP="00C977FB">
      <w:pPr>
        <w:pStyle w:val="HTML"/>
        <w:shd w:val="clear" w:color="auto" w:fill="23241F"/>
        <w:spacing w:before="240" w:after="240"/>
        <w:rPr>
          <w:color w:val="FFFFF1"/>
        </w:rPr>
      </w:pPr>
      <w:r>
        <w:rPr>
          <w:color w:val="FFFFF1"/>
        </w:rPr>
        <w:t xml:space="preserve">    If </w:t>
      </w:r>
      <w:proofErr w:type="gramStart"/>
      <w:r>
        <w:rPr>
          <w:color w:val="FFFFF1"/>
        </w:rPr>
        <w:t>found :</w:t>
      </w:r>
      <w:proofErr w:type="gramEnd"/>
    </w:p>
    <w:p w:rsidR="00C977FB" w:rsidRDefault="00C977FB" w:rsidP="00C977FB">
      <w:pPr>
        <w:pStyle w:val="HTML"/>
        <w:shd w:val="clear" w:color="auto" w:fill="23241F"/>
        <w:spacing w:before="240" w:after="240"/>
        <w:rPr>
          <w:color w:val="FFFFF1"/>
        </w:rPr>
      </w:pPr>
      <w:r>
        <w:rPr>
          <w:color w:val="FFFFF1"/>
        </w:rPr>
        <w:t xml:space="preserve">        A similar vertex is already in the VBO, use it </w:t>
      </w:r>
      <w:proofErr w:type="gramStart"/>
      <w:r>
        <w:rPr>
          <w:color w:val="FFFFF1"/>
        </w:rPr>
        <w:t>instead !</w:t>
      </w:r>
      <w:proofErr w:type="gramEnd"/>
    </w:p>
    <w:p w:rsidR="00C977FB" w:rsidRDefault="00C977FB" w:rsidP="00C977FB">
      <w:pPr>
        <w:pStyle w:val="HTML"/>
        <w:shd w:val="clear" w:color="auto" w:fill="23241F"/>
        <w:spacing w:before="240" w:after="240"/>
        <w:rPr>
          <w:color w:val="FFFFF1"/>
        </w:rPr>
      </w:pPr>
      <w:r>
        <w:rPr>
          <w:color w:val="FFFFF1"/>
        </w:rPr>
        <w:t xml:space="preserve">    If not </w:t>
      </w:r>
      <w:proofErr w:type="gramStart"/>
      <w:r>
        <w:rPr>
          <w:color w:val="FFFFF1"/>
        </w:rPr>
        <w:t>found :</w:t>
      </w:r>
      <w:proofErr w:type="gramEnd"/>
    </w:p>
    <w:p w:rsidR="00C977FB" w:rsidRDefault="00C977FB" w:rsidP="00C977FB">
      <w:pPr>
        <w:pStyle w:val="HTML"/>
        <w:shd w:val="clear" w:color="auto" w:fill="23241F"/>
        <w:spacing w:before="240" w:after="240"/>
        <w:rPr>
          <w:color w:val="FFFFF1"/>
        </w:rPr>
      </w:pPr>
      <w:r>
        <w:rPr>
          <w:color w:val="FFFFF1"/>
        </w:rPr>
        <w:t xml:space="preserve">        No similar vertex found, add it to the VBO</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完整的</w:t>
      </w:r>
      <w:r>
        <w:rPr>
          <w:rFonts w:ascii="Georgia" w:hAnsi="Georgia"/>
          <w:color w:val="666666"/>
          <w:sz w:val="21"/>
          <w:szCs w:val="21"/>
        </w:rPr>
        <w:t>C++</w:t>
      </w:r>
      <w:r>
        <w:rPr>
          <w:rFonts w:ascii="Georgia" w:hAnsi="Georgia"/>
          <w:color w:val="666666"/>
          <w:sz w:val="21"/>
          <w:szCs w:val="21"/>
        </w:rPr>
        <w:t>代码位于</w:t>
      </w:r>
      <w:r>
        <w:rPr>
          <w:rFonts w:ascii="Georgia" w:hAnsi="Georgia"/>
          <w:color w:val="666666"/>
          <w:sz w:val="21"/>
          <w:szCs w:val="21"/>
        </w:rPr>
        <w:t>common/vboindexer.cpp</w:t>
      </w:r>
      <w:r>
        <w:rPr>
          <w:rFonts w:ascii="Georgia" w:hAnsi="Georgia"/>
          <w:color w:val="666666"/>
          <w:sz w:val="21"/>
          <w:szCs w:val="21"/>
        </w:rPr>
        <w:t>，注释很详尽。如果理解了以上算法，读懂代码应该没问题。</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若两顶点的坐标、</w:t>
      </w:r>
      <w:r>
        <w:rPr>
          <w:rFonts w:ascii="Georgia" w:hAnsi="Georgia"/>
          <w:color w:val="666666"/>
          <w:sz w:val="21"/>
          <w:szCs w:val="21"/>
        </w:rPr>
        <w:t>UV</w:t>
      </w:r>
      <w:r>
        <w:rPr>
          <w:rFonts w:ascii="Georgia" w:hAnsi="Georgia"/>
          <w:color w:val="666666"/>
          <w:sz w:val="21"/>
          <w:szCs w:val="21"/>
        </w:rPr>
        <w:t>坐标和法线都相等，则认为两顶点是同一顶点。若还有其他属性，这一标准得酌情修改。</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为了表述的简单，我们采用了蹩脚的线性查找来寻找相似顶点。实际中用</w:t>
      </w:r>
      <w:r>
        <w:rPr>
          <w:rFonts w:ascii="Georgia" w:hAnsi="Georgia"/>
          <w:color w:val="666666"/>
          <w:sz w:val="21"/>
          <w:szCs w:val="21"/>
        </w:rPr>
        <w:t>std::map</w:t>
      </w:r>
      <w:r>
        <w:rPr>
          <w:rFonts w:ascii="Georgia" w:hAnsi="Georgia"/>
          <w:color w:val="666666"/>
          <w:sz w:val="21"/>
          <w:szCs w:val="21"/>
        </w:rPr>
        <w:t>会更好。</w:t>
      </w:r>
    </w:p>
    <w:p w:rsidR="00C977FB" w:rsidRDefault="00C977FB" w:rsidP="00C977FB">
      <w:pPr>
        <w:pStyle w:val="2"/>
        <w:shd w:val="clear" w:color="auto" w:fill="FFFFFF"/>
        <w:rPr>
          <w:rFonts w:ascii="Georgia" w:hAnsi="Georgia"/>
          <w:color w:val="666666"/>
          <w:sz w:val="31"/>
          <w:szCs w:val="31"/>
        </w:rPr>
      </w:pPr>
      <w:r>
        <w:rPr>
          <w:rFonts w:ascii="Georgia" w:hAnsi="Georgia"/>
          <w:color w:val="666666"/>
          <w:sz w:val="31"/>
          <w:szCs w:val="31"/>
        </w:rPr>
        <w:t>补充：</w:t>
      </w:r>
      <w:r>
        <w:rPr>
          <w:rFonts w:ascii="Georgia" w:hAnsi="Georgia"/>
          <w:color w:val="666666"/>
          <w:sz w:val="31"/>
          <w:szCs w:val="31"/>
        </w:rPr>
        <w:t>FPS</w:t>
      </w:r>
      <w:r>
        <w:rPr>
          <w:rFonts w:ascii="Georgia" w:hAnsi="Georgia"/>
          <w:color w:val="666666"/>
          <w:sz w:val="31"/>
          <w:szCs w:val="31"/>
        </w:rPr>
        <w:t>计数器</w:t>
      </w:r>
    </w:p>
    <w:p w:rsidR="00C977FB" w:rsidRDefault="00C977FB" w:rsidP="00C977FB">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虽然和索引没有直接关系，但现在去看看</w:t>
      </w:r>
      <w:r>
        <w:rPr>
          <w:rFonts w:ascii="Georgia" w:hAnsi="Georgia"/>
          <w:color w:val="666666"/>
          <w:sz w:val="21"/>
          <w:szCs w:val="21"/>
        </w:rPr>
        <w:t>“FPS</w:t>
      </w:r>
      <w:r>
        <w:rPr>
          <w:rFonts w:ascii="Georgia" w:hAnsi="Georgia"/>
          <w:color w:val="666666"/>
          <w:sz w:val="21"/>
          <w:szCs w:val="21"/>
        </w:rPr>
        <w:t>计数器</w:t>
      </w:r>
      <w:r>
        <w:rPr>
          <w:rFonts w:ascii="Georgia" w:hAnsi="Georgia"/>
          <w:color w:val="666666"/>
          <w:sz w:val="21"/>
          <w:szCs w:val="21"/>
        </w:rPr>
        <w:t>”</w:t>
      </w:r>
      <w:r>
        <w:rPr>
          <w:rFonts w:ascii="Georgia" w:hAnsi="Georgia"/>
          <w:color w:val="666666"/>
          <w:sz w:val="21"/>
          <w:szCs w:val="21"/>
        </w:rPr>
        <w:t>是很合适的</w:t>
      </w:r>
      <w:r>
        <w:rPr>
          <w:rFonts w:ascii="Georgia" w:hAnsi="Georgia"/>
          <w:color w:val="666666"/>
          <w:sz w:val="21"/>
          <w:szCs w:val="21"/>
        </w:rPr>
        <w:t>——</w:t>
      </w:r>
      <w:r>
        <w:rPr>
          <w:rFonts w:ascii="Georgia" w:hAnsi="Georgia"/>
          <w:color w:val="666666"/>
          <w:sz w:val="21"/>
          <w:szCs w:val="21"/>
        </w:rPr>
        <w:t>这样我们就能看到，索引究竟能提升多少性能。</w:t>
      </w:r>
      <w:hyperlink r:id="rId118" w:anchor="header-4" w:history="1">
        <w:r>
          <w:rPr>
            <w:rStyle w:val="a3"/>
            <w:rFonts w:ascii="Georgia" w:hAnsi="Georgia"/>
            <w:color w:val="499EF3"/>
            <w:sz w:val="21"/>
            <w:szCs w:val="21"/>
          </w:rPr>
          <w:t>“</w:t>
        </w:r>
        <w:r>
          <w:rPr>
            <w:rStyle w:val="a3"/>
            <w:rFonts w:ascii="Georgia" w:hAnsi="Georgia"/>
            <w:color w:val="499EF3"/>
            <w:sz w:val="21"/>
            <w:szCs w:val="21"/>
          </w:rPr>
          <w:t>工具</w:t>
        </w:r>
        <w:r>
          <w:rPr>
            <w:rStyle w:val="a3"/>
            <w:rFonts w:ascii="Georgia" w:hAnsi="Georgia"/>
            <w:color w:val="499EF3"/>
            <w:sz w:val="21"/>
            <w:szCs w:val="21"/>
          </w:rPr>
          <w:t>——</w:t>
        </w:r>
        <w:r>
          <w:rPr>
            <w:rStyle w:val="a3"/>
            <w:rFonts w:ascii="Georgia" w:hAnsi="Georgia"/>
            <w:color w:val="499EF3"/>
            <w:sz w:val="21"/>
            <w:szCs w:val="21"/>
          </w:rPr>
          <w:t>调试器</w:t>
        </w:r>
        <w:r>
          <w:rPr>
            <w:rStyle w:val="a3"/>
            <w:rFonts w:ascii="Georgia" w:hAnsi="Georgia"/>
            <w:color w:val="499EF3"/>
            <w:sz w:val="21"/>
            <w:szCs w:val="21"/>
          </w:rPr>
          <w:t>”</w:t>
        </w:r>
      </w:hyperlink>
      <w:r>
        <w:rPr>
          <w:rFonts w:ascii="Georgia" w:hAnsi="Georgia"/>
          <w:color w:val="666666"/>
          <w:sz w:val="21"/>
          <w:szCs w:val="21"/>
        </w:rPr>
        <w:t>中还有些</w:t>
      </w:r>
      <w:proofErr w:type="gramStart"/>
      <w:r>
        <w:rPr>
          <w:rFonts w:ascii="Georgia" w:hAnsi="Georgia"/>
          <w:color w:val="666666"/>
          <w:sz w:val="21"/>
          <w:szCs w:val="21"/>
        </w:rPr>
        <w:t>其他和</w:t>
      </w:r>
      <w:proofErr w:type="gramEnd"/>
      <w:r>
        <w:rPr>
          <w:rFonts w:ascii="Georgia" w:hAnsi="Georgia"/>
          <w:color w:val="666666"/>
          <w:sz w:val="21"/>
          <w:szCs w:val="21"/>
        </w:rPr>
        <w:t>性能相关的工具。</w:t>
      </w:r>
    </w:p>
    <w:p w:rsidR="0059002D" w:rsidRDefault="0059002D" w:rsidP="0059002D">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lastRenderedPageBreak/>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第十课：透明</w:t>
      </w:r>
    </w:p>
    <w:p w:rsidR="00F13C65" w:rsidRDefault="00F13C65" w:rsidP="00F13C65">
      <w:pPr>
        <w:shd w:val="clear" w:color="auto" w:fill="F4F5F6"/>
        <w:spacing w:line="315" w:lineRule="atLeast"/>
        <w:rPr>
          <w:rFonts w:ascii="Georgia" w:hAnsi="Georgia"/>
          <w:color w:val="666666"/>
          <w:szCs w:val="21"/>
        </w:rPr>
      </w:pPr>
      <w:r>
        <w:rPr>
          <w:rFonts w:ascii="Georgia" w:hAnsi="Georgia"/>
          <w:color w:val="666666"/>
          <w:szCs w:val="21"/>
        </w:rPr>
        <w:br/>
      </w:r>
      <w:hyperlink r:id="rId119" w:history="1">
        <w:r>
          <w:rPr>
            <w:rStyle w:val="a3"/>
            <w:rFonts w:ascii="Georgia" w:hAnsi="Georgia"/>
            <w:color w:val="499EF3"/>
            <w:szCs w:val="21"/>
          </w:rPr>
          <w:t>OpenGL3.0</w:t>
        </w:r>
        <w:r>
          <w:rPr>
            <w:rStyle w:val="a3"/>
            <w:rFonts w:ascii="Georgia" w:hAnsi="Georgia"/>
            <w:color w:val="499EF3"/>
            <w:szCs w:val="21"/>
          </w:rPr>
          <w:t>教程</w:t>
        </w:r>
      </w:hyperlink>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20" w:history="1">
        <w:r>
          <w:rPr>
            <w:rStyle w:val="a3"/>
            <w:rFonts w:ascii="Georgia" w:hAnsi="Georgia"/>
            <w:color w:val="499EF3"/>
            <w:sz w:val="21"/>
            <w:szCs w:val="21"/>
          </w:rPr>
          <w:t>http://www.opengl-tutorial.org/beginners-tutorials/tutorial-8-basic-shading/</w:t>
        </w:r>
      </w:hyperlink>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21" w:history="1">
        <w:r>
          <w:rPr>
            <w:rStyle w:val="a3"/>
            <w:rFonts w:ascii="Georgia" w:hAnsi="Georgia"/>
            <w:color w:val="499EF3"/>
            <w:sz w:val="21"/>
            <w:szCs w:val="21"/>
          </w:rPr>
          <w:t>https://github.com/cybercser/OpenGL_3_3_Tutorial_Translation/blob/master/Tutorial%2010%20Transparency%20opengl-tutorial.org.md</w:t>
        </w:r>
      </w:hyperlink>
    </w:p>
    <w:p w:rsidR="00F13C65" w:rsidRDefault="00F13C65" w:rsidP="00F13C65">
      <w:pPr>
        <w:pStyle w:val="2"/>
        <w:shd w:val="clear" w:color="auto" w:fill="FFFFFF"/>
        <w:rPr>
          <w:rFonts w:ascii="Georgia" w:hAnsi="Georgia"/>
          <w:color w:val="666666"/>
          <w:sz w:val="31"/>
          <w:szCs w:val="31"/>
        </w:rPr>
      </w:pPr>
      <w:r>
        <w:rPr>
          <w:rFonts w:ascii="Georgia" w:hAnsi="Georgia"/>
          <w:color w:val="666666"/>
          <w:sz w:val="31"/>
          <w:szCs w:val="31"/>
        </w:rPr>
        <w:t>alpha</w:t>
      </w:r>
      <w:r>
        <w:rPr>
          <w:rFonts w:ascii="Georgia" w:hAnsi="Georgia"/>
          <w:color w:val="666666"/>
          <w:sz w:val="31"/>
          <w:szCs w:val="31"/>
        </w:rPr>
        <w:t>通道</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alpha</w:t>
      </w:r>
      <w:r>
        <w:rPr>
          <w:rFonts w:ascii="Georgia" w:hAnsi="Georgia"/>
          <w:color w:val="666666"/>
          <w:sz w:val="21"/>
          <w:szCs w:val="21"/>
        </w:rPr>
        <w:t>通道的概念很简单。之前是写</w:t>
      </w:r>
      <w:r>
        <w:rPr>
          <w:rFonts w:ascii="Georgia" w:hAnsi="Georgia"/>
          <w:color w:val="666666"/>
          <w:sz w:val="21"/>
          <w:szCs w:val="21"/>
        </w:rPr>
        <w:t>RGB</w:t>
      </w:r>
      <w:r>
        <w:rPr>
          <w:rFonts w:ascii="Georgia" w:hAnsi="Georgia"/>
          <w:color w:val="666666"/>
          <w:sz w:val="21"/>
          <w:szCs w:val="21"/>
        </w:rPr>
        <w:t>结果，现在</w:t>
      </w:r>
      <w:proofErr w:type="gramStart"/>
      <w:r>
        <w:rPr>
          <w:rFonts w:ascii="Georgia" w:hAnsi="Georgia"/>
          <w:color w:val="666666"/>
          <w:sz w:val="21"/>
          <w:szCs w:val="21"/>
        </w:rPr>
        <w:t>改为写</w:t>
      </w:r>
      <w:proofErr w:type="gramEnd"/>
      <w:r>
        <w:rPr>
          <w:rFonts w:ascii="Georgia" w:hAnsi="Georgia"/>
          <w:color w:val="666666"/>
          <w:sz w:val="21"/>
          <w:szCs w:val="21"/>
        </w:rPr>
        <w:t>RGBA</w:t>
      </w:r>
      <w:r>
        <w:rPr>
          <w:rFonts w:ascii="Georgia" w:hAnsi="Georgia"/>
          <w:color w:val="666666"/>
          <w:sz w:val="21"/>
          <w:szCs w:val="21"/>
        </w:rPr>
        <w:t>：</w:t>
      </w:r>
    </w:p>
    <w:p w:rsidR="00F13C65" w:rsidRDefault="00F13C65" w:rsidP="00F13C65">
      <w:pPr>
        <w:pStyle w:val="HTML"/>
        <w:shd w:val="clear" w:color="auto" w:fill="23241F"/>
        <w:spacing w:before="240" w:after="240"/>
        <w:rPr>
          <w:color w:val="FFFFF1"/>
        </w:rPr>
      </w:pPr>
      <w:r>
        <w:rPr>
          <w:color w:val="FFFFF1"/>
        </w:rPr>
        <w:t xml:space="preserve">    // Ouput </w:t>
      </w:r>
      <w:proofErr w:type="gramStart"/>
      <w:r>
        <w:rPr>
          <w:color w:val="FFFFF1"/>
        </w:rPr>
        <w:t>data :</w:t>
      </w:r>
      <w:proofErr w:type="gramEnd"/>
      <w:r>
        <w:rPr>
          <w:color w:val="FFFFF1"/>
        </w:rPr>
        <w:t xml:space="preserve"> it's now a vec4</w:t>
      </w:r>
    </w:p>
    <w:p w:rsidR="00F13C65" w:rsidRDefault="00F13C65" w:rsidP="00F13C65">
      <w:pPr>
        <w:pStyle w:val="HTML"/>
        <w:shd w:val="clear" w:color="auto" w:fill="23241F"/>
        <w:spacing w:before="240" w:after="240"/>
        <w:rPr>
          <w:color w:val="FFFFF1"/>
        </w:rPr>
      </w:pPr>
      <w:r>
        <w:rPr>
          <w:color w:val="FFFFF1"/>
        </w:rPr>
        <w:t xml:space="preserve">    </w:t>
      </w:r>
      <w:proofErr w:type="gramStart"/>
      <w:r>
        <w:rPr>
          <w:color w:val="FFFFF1"/>
        </w:rPr>
        <w:t>out</w:t>
      </w:r>
      <w:proofErr w:type="gramEnd"/>
      <w:r>
        <w:rPr>
          <w:color w:val="FFFFF1"/>
        </w:rPr>
        <w:t xml:space="preserve"> vec4 color;</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前三个分量仍可以通过混合操作符（</w:t>
      </w:r>
      <w:r>
        <w:rPr>
          <w:rFonts w:ascii="Georgia" w:hAnsi="Georgia"/>
          <w:color w:val="666666"/>
          <w:sz w:val="21"/>
          <w:szCs w:val="21"/>
        </w:rPr>
        <w:t>swizzle operator</w:t>
      </w:r>
      <w:r>
        <w:rPr>
          <w:rFonts w:ascii="Georgia" w:hAnsi="Georgia"/>
          <w:color w:val="666666"/>
          <w:sz w:val="21"/>
          <w:szCs w:val="21"/>
        </w:rPr>
        <w:t>）</w:t>
      </w:r>
      <w:r>
        <w:rPr>
          <w:rFonts w:ascii="Georgia" w:hAnsi="Georgia"/>
          <w:color w:val="666666"/>
          <w:sz w:val="21"/>
          <w:szCs w:val="21"/>
        </w:rPr>
        <w:t>.xyz</w:t>
      </w:r>
      <w:r>
        <w:rPr>
          <w:rFonts w:ascii="Georgia" w:hAnsi="Georgia"/>
          <w:color w:val="666666"/>
          <w:sz w:val="21"/>
          <w:szCs w:val="21"/>
        </w:rPr>
        <w:t>访问，最后一个分量通过</w:t>
      </w:r>
      <w:r>
        <w:rPr>
          <w:rFonts w:ascii="Georgia" w:hAnsi="Georgia"/>
          <w:color w:val="666666"/>
          <w:sz w:val="21"/>
          <w:szCs w:val="21"/>
        </w:rPr>
        <w:t>.a</w:t>
      </w:r>
      <w:r>
        <w:rPr>
          <w:rFonts w:ascii="Georgia" w:hAnsi="Georgia"/>
          <w:color w:val="666666"/>
          <w:sz w:val="21"/>
          <w:szCs w:val="21"/>
        </w:rPr>
        <w:t>访问：</w:t>
      </w:r>
    </w:p>
    <w:p w:rsidR="00F13C65" w:rsidRDefault="00F13C65" w:rsidP="00F13C65">
      <w:pPr>
        <w:pStyle w:val="HTML"/>
        <w:shd w:val="clear" w:color="auto" w:fill="23241F"/>
        <w:spacing w:before="240" w:after="240"/>
        <w:rPr>
          <w:color w:val="FFFFF1"/>
        </w:rPr>
      </w:pPr>
      <w:r>
        <w:rPr>
          <w:color w:val="FFFFF1"/>
        </w:rPr>
        <w:t xml:space="preserve">    color.a = 0.3;</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不太直观，但</w:t>
      </w:r>
      <w:r>
        <w:rPr>
          <w:rFonts w:ascii="Georgia" w:hAnsi="Georgia"/>
          <w:color w:val="666666"/>
          <w:sz w:val="21"/>
          <w:szCs w:val="21"/>
        </w:rPr>
        <w:t xml:space="preserve">alpha = </w:t>
      </w:r>
      <w:r>
        <w:rPr>
          <w:rFonts w:ascii="Georgia" w:hAnsi="Georgia"/>
          <w:color w:val="666666"/>
          <w:sz w:val="21"/>
          <w:szCs w:val="21"/>
        </w:rPr>
        <w:t>不透明度；因此</w:t>
      </w:r>
      <w:r>
        <w:rPr>
          <w:rFonts w:ascii="Georgia" w:hAnsi="Georgia"/>
          <w:color w:val="666666"/>
          <w:sz w:val="21"/>
          <w:szCs w:val="21"/>
        </w:rPr>
        <w:t>alpha = 1</w:t>
      </w:r>
      <w:r>
        <w:rPr>
          <w:rFonts w:ascii="Georgia" w:hAnsi="Georgia"/>
          <w:color w:val="666666"/>
          <w:sz w:val="21"/>
          <w:szCs w:val="21"/>
        </w:rPr>
        <w:t>代表完全不透明，</w:t>
      </w:r>
      <w:r>
        <w:rPr>
          <w:rFonts w:ascii="Georgia" w:hAnsi="Georgia"/>
          <w:color w:val="666666"/>
          <w:sz w:val="21"/>
          <w:szCs w:val="21"/>
        </w:rPr>
        <w:t>alpha = 0</w:t>
      </w:r>
      <w:r>
        <w:rPr>
          <w:rFonts w:ascii="Georgia" w:hAnsi="Georgia"/>
          <w:color w:val="666666"/>
          <w:sz w:val="21"/>
          <w:szCs w:val="21"/>
        </w:rPr>
        <w:t>为完全透明。</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这里我们简单地将</w:t>
      </w:r>
      <w:r>
        <w:rPr>
          <w:rFonts w:ascii="Georgia" w:hAnsi="Georgia"/>
          <w:color w:val="666666"/>
          <w:sz w:val="21"/>
          <w:szCs w:val="21"/>
        </w:rPr>
        <w:t>alpha</w:t>
      </w:r>
      <w:r>
        <w:rPr>
          <w:rFonts w:ascii="Georgia" w:hAnsi="Georgia"/>
          <w:color w:val="666666"/>
          <w:sz w:val="21"/>
          <w:szCs w:val="21"/>
        </w:rPr>
        <w:t>硬编码为</w:t>
      </w:r>
      <w:r>
        <w:rPr>
          <w:rFonts w:ascii="Georgia" w:hAnsi="Georgia"/>
          <w:color w:val="666666"/>
          <w:sz w:val="21"/>
          <w:szCs w:val="21"/>
        </w:rPr>
        <w:t>0.3</w:t>
      </w:r>
      <w:r>
        <w:rPr>
          <w:rFonts w:ascii="Georgia" w:hAnsi="Georgia"/>
          <w:color w:val="666666"/>
          <w:sz w:val="21"/>
          <w:szCs w:val="21"/>
        </w:rPr>
        <w:t>；但更常见的做法是用一个</w:t>
      </w:r>
      <w:r>
        <w:rPr>
          <w:rFonts w:ascii="Georgia" w:hAnsi="Georgia"/>
          <w:color w:val="666666"/>
          <w:sz w:val="21"/>
          <w:szCs w:val="21"/>
        </w:rPr>
        <w:t>uniform</w:t>
      </w:r>
      <w:r>
        <w:rPr>
          <w:rFonts w:ascii="Georgia" w:hAnsi="Georgia"/>
          <w:color w:val="666666"/>
          <w:sz w:val="21"/>
          <w:szCs w:val="21"/>
        </w:rPr>
        <w:t>变量表示它，或从</w:t>
      </w:r>
      <w:r>
        <w:rPr>
          <w:rFonts w:ascii="Georgia" w:hAnsi="Georgia"/>
          <w:color w:val="666666"/>
          <w:sz w:val="21"/>
          <w:szCs w:val="21"/>
        </w:rPr>
        <w:t>RGBA</w:t>
      </w:r>
      <w:r>
        <w:rPr>
          <w:rFonts w:ascii="Georgia" w:hAnsi="Georgia"/>
          <w:color w:val="666666"/>
          <w:sz w:val="21"/>
          <w:szCs w:val="21"/>
        </w:rPr>
        <w:t>纹理中读取（</w:t>
      </w:r>
      <w:r>
        <w:rPr>
          <w:rFonts w:ascii="Georgia" w:hAnsi="Georgia"/>
          <w:color w:val="666666"/>
          <w:sz w:val="21"/>
          <w:szCs w:val="21"/>
        </w:rPr>
        <w:t>TGA</w:t>
      </w:r>
      <w:r>
        <w:rPr>
          <w:rFonts w:ascii="Georgia" w:hAnsi="Georgia"/>
          <w:color w:val="666666"/>
          <w:sz w:val="21"/>
          <w:szCs w:val="21"/>
        </w:rPr>
        <w:t>格式支持</w:t>
      </w:r>
      <w:r>
        <w:rPr>
          <w:rFonts w:ascii="Georgia" w:hAnsi="Georgia"/>
          <w:color w:val="666666"/>
          <w:sz w:val="21"/>
          <w:szCs w:val="21"/>
        </w:rPr>
        <w:t>alpha</w:t>
      </w:r>
      <w:r>
        <w:rPr>
          <w:rFonts w:ascii="Georgia" w:hAnsi="Georgia"/>
          <w:color w:val="666666"/>
          <w:sz w:val="21"/>
          <w:szCs w:val="21"/>
        </w:rPr>
        <w:t>通道，而</w:t>
      </w:r>
      <w:r>
        <w:rPr>
          <w:rFonts w:ascii="Georgia" w:hAnsi="Georgia"/>
          <w:color w:val="666666"/>
          <w:sz w:val="21"/>
          <w:szCs w:val="21"/>
        </w:rPr>
        <w:t>GLFW</w:t>
      </w:r>
      <w:r>
        <w:rPr>
          <w:rFonts w:ascii="Georgia" w:hAnsi="Georgia"/>
          <w:color w:val="666666"/>
          <w:sz w:val="21"/>
          <w:szCs w:val="21"/>
        </w:rPr>
        <w:t>支持</w:t>
      </w:r>
      <w:r>
        <w:rPr>
          <w:rFonts w:ascii="Georgia" w:hAnsi="Georgia"/>
          <w:color w:val="666666"/>
          <w:sz w:val="21"/>
          <w:szCs w:val="21"/>
        </w:rPr>
        <w:t>TGA</w:t>
      </w:r>
      <w:r>
        <w:rPr>
          <w:rFonts w:ascii="Georgia" w:hAnsi="Georgia"/>
          <w:color w:val="666666"/>
          <w:sz w:val="21"/>
          <w:szCs w:val="21"/>
        </w:rPr>
        <w:t>）。</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结果如下。既然我们能</w:t>
      </w:r>
      <w:r>
        <w:rPr>
          <w:rFonts w:ascii="Georgia" w:hAnsi="Georgia"/>
          <w:color w:val="666666"/>
          <w:sz w:val="21"/>
          <w:szCs w:val="21"/>
        </w:rPr>
        <w:t>“</w:t>
      </w:r>
      <w:r>
        <w:rPr>
          <w:rFonts w:ascii="Georgia" w:hAnsi="Georgia"/>
          <w:color w:val="666666"/>
          <w:sz w:val="21"/>
          <w:szCs w:val="21"/>
        </w:rPr>
        <w:t>看透</w:t>
      </w:r>
      <w:r>
        <w:rPr>
          <w:rFonts w:ascii="Georgia" w:hAnsi="Georgia"/>
          <w:color w:val="666666"/>
          <w:sz w:val="21"/>
          <w:szCs w:val="21"/>
        </w:rPr>
        <w:t>”</w:t>
      </w:r>
      <w:r>
        <w:rPr>
          <w:rFonts w:ascii="Georgia" w:hAnsi="Georgia"/>
          <w:color w:val="666666"/>
          <w:sz w:val="21"/>
          <w:szCs w:val="21"/>
        </w:rPr>
        <w:t>模型表面，</w:t>
      </w:r>
      <w:proofErr w:type="gramStart"/>
      <w:r>
        <w:rPr>
          <w:rFonts w:ascii="Georgia" w:hAnsi="Georgia"/>
          <w:color w:val="666666"/>
          <w:sz w:val="21"/>
          <w:szCs w:val="21"/>
        </w:rPr>
        <w:t>请确保关闭隐面</w:t>
      </w:r>
      <w:proofErr w:type="gramEnd"/>
      <w:r>
        <w:rPr>
          <w:rFonts w:ascii="Georgia" w:hAnsi="Georgia"/>
          <w:color w:val="666666"/>
          <w:sz w:val="21"/>
          <w:szCs w:val="21"/>
        </w:rPr>
        <w:t>消除（</w:t>
      </w:r>
      <w:r>
        <w:rPr>
          <w:rFonts w:ascii="Georgia" w:hAnsi="Georgia"/>
          <w:color w:val="666666"/>
          <w:sz w:val="21"/>
          <w:szCs w:val="21"/>
        </w:rPr>
        <w:t>glDisable(GL_CULL_FACE)</w:t>
      </w:r>
      <w:r>
        <w:rPr>
          <w:rFonts w:ascii="Georgia" w:hAnsi="Georgia"/>
          <w:color w:val="666666"/>
          <w:sz w:val="21"/>
          <w:szCs w:val="21"/>
        </w:rPr>
        <w:t>）。否则就发现模型没有了</w:t>
      </w:r>
      <w:r>
        <w:rPr>
          <w:rFonts w:ascii="Georgia" w:hAnsi="Georgia"/>
          <w:color w:val="666666"/>
          <w:sz w:val="21"/>
          <w:szCs w:val="21"/>
        </w:rPr>
        <w:t>“</w:t>
      </w:r>
      <w:r>
        <w:rPr>
          <w:rFonts w:ascii="Georgia" w:hAnsi="Georgia"/>
          <w:color w:val="666666"/>
          <w:sz w:val="21"/>
          <w:szCs w:val="21"/>
        </w:rPr>
        <w:t>背</w:t>
      </w:r>
      <w:r>
        <w:rPr>
          <w:rFonts w:ascii="Georgia" w:hAnsi="Georgia"/>
          <w:color w:val="666666"/>
          <w:sz w:val="21"/>
          <w:szCs w:val="21"/>
        </w:rPr>
        <w:t>”</w:t>
      </w:r>
      <w:r>
        <w:rPr>
          <w:rFonts w:ascii="Georgia" w:hAnsi="Georgia"/>
          <w:color w:val="666666"/>
          <w:sz w:val="21"/>
          <w:szCs w:val="21"/>
        </w:rPr>
        <w:t>面。</w:t>
      </w:r>
      <w:r>
        <w:rPr>
          <w:rFonts w:ascii="Georgia" w:hAnsi="Georgia"/>
          <w:color w:val="666666"/>
          <w:sz w:val="21"/>
          <w:szCs w:val="21"/>
        </w:rPr>
        <w:br/>
      </w:r>
      <w:r>
        <w:rPr>
          <w:rFonts w:ascii="Georgia" w:hAnsi="Georgia"/>
          <w:noProof/>
          <w:color w:val="666666"/>
          <w:sz w:val="21"/>
          <w:szCs w:val="21"/>
        </w:rPr>
        <w:drawing>
          <wp:inline distT="0" distB="0" distL="0" distR="0">
            <wp:extent cx="9756775" cy="7548245"/>
            <wp:effectExtent l="0" t="0" r="0" b="0"/>
            <wp:docPr id="65" name="图片 65" descr="transparencyok-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nsparencyok-1024x7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F13C65" w:rsidRDefault="00F13C65" w:rsidP="00F13C65">
      <w:pPr>
        <w:pStyle w:val="2"/>
        <w:shd w:val="clear" w:color="auto" w:fill="FFFFFF"/>
        <w:rPr>
          <w:rFonts w:ascii="Georgia" w:hAnsi="Georgia"/>
          <w:color w:val="666666"/>
          <w:sz w:val="31"/>
          <w:szCs w:val="31"/>
        </w:rPr>
      </w:pPr>
      <w:r>
        <w:rPr>
          <w:rFonts w:ascii="Georgia" w:hAnsi="Georgia"/>
          <w:color w:val="666666"/>
          <w:sz w:val="31"/>
          <w:szCs w:val="31"/>
        </w:rPr>
        <w:lastRenderedPageBreak/>
        <w:t>顺序很重要！</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上一个截图看上去还行，但这仅仅是运气好罢了。</w:t>
      </w:r>
    </w:p>
    <w:p w:rsidR="00F13C65" w:rsidRDefault="00F13C65" w:rsidP="00F13C65">
      <w:pPr>
        <w:pStyle w:val="3"/>
        <w:shd w:val="clear" w:color="auto" w:fill="FFFFFF"/>
        <w:rPr>
          <w:rFonts w:ascii="Georgia" w:hAnsi="Georgia"/>
          <w:color w:val="666666"/>
          <w:sz w:val="27"/>
          <w:szCs w:val="27"/>
        </w:rPr>
      </w:pPr>
      <w:r>
        <w:rPr>
          <w:rFonts w:ascii="Georgia" w:hAnsi="Georgia"/>
          <w:color w:val="666666"/>
        </w:rPr>
        <w:t>问题所在</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这里我画了一红一绿两个</w:t>
      </w:r>
      <w:r>
        <w:rPr>
          <w:rFonts w:ascii="Georgia" w:hAnsi="Georgia"/>
          <w:color w:val="666666"/>
          <w:sz w:val="21"/>
          <w:szCs w:val="21"/>
        </w:rPr>
        <w:t>alpha</w:t>
      </w:r>
      <w:r>
        <w:rPr>
          <w:rFonts w:ascii="Georgia" w:hAnsi="Georgia"/>
          <w:color w:val="666666"/>
          <w:sz w:val="21"/>
          <w:szCs w:val="21"/>
        </w:rPr>
        <w:t>值为</w:t>
      </w:r>
      <w:r>
        <w:rPr>
          <w:rFonts w:ascii="Georgia" w:hAnsi="Georgia"/>
          <w:color w:val="666666"/>
          <w:sz w:val="21"/>
          <w:szCs w:val="21"/>
        </w:rPr>
        <w:t>50%</w:t>
      </w:r>
      <w:r>
        <w:rPr>
          <w:rFonts w:ascii="Georgia" w:hAnsi="Georgia"/>
          <w:color w:val="666666"/>
          <w:sz w:val="21"/>
          <w:szCs w:val="21"/>
        </w:rPr>
        <w:t>的正方形。从中可以看出顺序的重要性，最终的颜色显著影响了眼睛对深度的感知。</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761865" cy="2423795"/>
            <wp:effectExtent l="0" t="0" r="635" b="0"/>
            <wp:docPr id="64" name="图片 64" descr="transparency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ransparencyor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1865" cy="2423795"/>
                    </a:xfrm>
                    <a:prstGeom prst="rect">
                      <a:avLst/>
                    </a:prstGeom>
                    <a:noFill/>
                    <a:ln>
                      <a:noFill/>
                    </a:ln>
                  </pic:spPr>
                </pic:pic>
              </a:graphicData>
            </a:graphic>
          </wp:inline>
        </w:drawing>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我们的场景中也出现了同样的现象。试着稍稍改变一下视角：</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63" name="图片 63" descr="transparencybad-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ransparencybad-1024x7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事实证明这个问题十分棘手。游戏中透明的东西不多，对吧？</w:t>
      </w:r>
    </w:p>
    <w:p w:rsidR="00F13C65" w:rsidRDefault="00F13C65" w:rsidP="00F13C65">
      <w:pPr>
        <w:pStyle w:val="3"/>
        <w:shd w:val="clear" w:color="auto" w:fill="FFFFFF"/>
        <w:rPr>
          <w:rFonts w:ascii="Georgia" w:hAnsi="Georgia"/>
          <w:color w:val="666666"/>
          <w:sz w:val="27"/>
          <w:szCs w:val="27"/>
        </w:rPr>
      </w:pPr>
      <w:r>
        <w:rPr>
          <w:rFonts w:ascii="Georgia" w:hAnsi="Georgia"/>
          <w:color w:val="666666"/>
        </w:rPr>
        <w:lastRenderedPageBreak/>
        <w:t>常见解决方案</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常见解决方案即对所有的透明三角形排序。是的，所有的透明三角形。</w:t>
      </w:r>
    </w:p>
    <w:p w:rsidR="00F13C65" w:rsidRDefault="00F13C65" w:rsidP="00F13C65">
      <w:pPr>
        <w:widowControl/>
        <w:numPr>
          <w:ilvl w:val="0"/>
          <w:numId w:val="29"/>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绘制场景的不透明部分，让深度缓冲区能丢弃被遮挡的透明三角形。</w:t>
      </w:r>
    </w:p>
    <w:p w:rsidR="00F13C65" w:rsidRDefault="00F13C65" w:rsidP="00F13C65">
      <w:pPr>
        <w:widowControl/>
        <w:numPr>
          <w:ilvl w:val="0"/>
          <w:numId w:val="29"/>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对透明三角形按深度从近到远排序。</w:t>
      </w:r>
    </w:p>
    <w:p w:rsidR="00F13C65" w:rsidRDefault="00F13C65" w:rsidP="00F13C65">
      <w:pPr>
        <w:widowControl/>
        <w:numPr>
          <w:ilvl w:val="0"/>
          <w:numId w:val="29"/>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绘制透明三角形。</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可以用</w:t>
      </w:r>
      <w:r>
        <w:rPr>
          <w:rFonts w:ascii="Georgia" w:hAnsi="Georgia"/>
          <w:color w:val="666666"/>
          <w:sz w:val="21"/>
          <w:szCs w:val="21"/>
        </w:rPr>
        <w:t>C</w:t>
      </w:r>
      <w:r>
        <w:rPr>
          <w:rFonts w:ascii="Georgia" w:hAnsi="Georgia"/>
          <w:color w:val="666666"/>
          <w:sz w:val="21"/>
          <w:szCs w:val="21"/>
        </w:rPr>
        <w:t>语言的</w:t>
      </w:r>
      <w:r>
        <w:rPr>
          <w:rFonts w:ascii="Georgia" w:hAnsi="Georgia"/>
          <w:color w:val="666666"/>
          <w:sz w:val="21"/>
          <w:szCs w:val="21"/>
        </w:rPr>
        <w:t>qsort</w:t>
      </w:r>
      <w:r>
        <w:rPr>
          <w:rFonts w:ascii="Georgia" w:hAnsi="Georgia"/>
          <w:color w:val="666666"/>
          <w:sz w:val="21"/>
          <w:szCs w:val="21"/>
        </w:rPr>
        <w:t>函数或者</w:t>
      </w:r>
      <w:r>
        <w:rPr>
          <w:rFonts w:ascii="Georgia" w:hAnsi="Georgia"/>
          <w:color w:val="666666"/>
          <w:sz w:val="21"/>
          <w:szCs w:val="21"/>
        </w:rPr>
        <w:t>C++</w:t>
      </w:r>
      <w:r>
        <w:rPr>
          <w:rFonts w:ascii="Georgia" w:hAnsi="Georgia"/>
          <w:color w:val="666666"/>
          <w:sz w:val="21"/>
          <w:szCs w:val="21"/>
        </w:rPr>
        <w:t>的</w:t>
      </w:r>
      <w:r>
        <w:rPr>
          <w:rFonts w:ascii="Georgia" w:hAnsi="Georgia"/>
          <w:color w:val="666666"/>
          <w:sz w:val="21"/>
          <w:szCs w:val="21"/>
        </w:rPr>
        <w:t>std::sort</w:t>
      </w:r>
      <w:r>
        <w:rPr>
          <w:rFonts w:ascii="Georgia" w:hAnsi="Georgia"/>
          <w:color w:val="666666"/>
          <w:sz w:val="21"/>
          <w:szCs w:val="21"/>
        </w:rPr>
        <w:t>函数来排序。细节就不多说了，因为</w:t>
      </w:r>
      <w:r>
        <w:rPr>
          <w:rFonts w:ascii="Georgia" w:hAnsi="Georgia"/>
          <w:color w:val="666666"/>
          <w:sz w:val="21"/>
          <w:szCs w:val="21"/>
        </w:rPr>
        <w:t>……</w:t>
      </w:r>
    </w:p>
    <w:p w:rsidR="00F13C65" w:rsidRDefault="00F13C65" w:rsidP="00F13C65">
      <w:pPr>
        <w:pStyle w:val="3"/>
        <w:shd w:val="clear" w:color="auto" w:fill="FFFFFF"/>
        <w:rPr>
          <w:rFonts w:ascii="Georgia" w:hAnsi="Georgia"/>
          <w:color w:val="666666"/>
          <w:sz w:val="27"/>
          <w:szCs w:val="27"/>
        </w:rPr>
      </w:pPr>
      <w:r>
        <w:rPr>
          <w:rFonts w:ascii="Georgia" w:hAnsi="Georgia"/>
          <w:color w:val="666666"/>
        </w:rPr>
        <w:t>警告</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这么做可以解决问题（下一节还会介绍它），但：</w:t>
      </w:r>
    </w:p>
    <w:p w:rsidR="00F13C65" w:rsidRDefault="00F13C65" w:rsidP="00F13C65">
      <w:pPr>
        <w:widowControl/>
        <w:numPr>
          <w:ilvl w:val="0"/>
          <w:numId w:val="3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填充速率会被限制，即，每个片断会写</w:t>
      </w:r>
      <w:r>
        <w:rPr>
          <w:rFonts w:ascii="Georgia" w:hAnsi="Georgia"/>
          <w:color w:val="666666"/>
          <w:szCs w:val="21"/>
        </w:rPr>
        <w:t>10</w:t>
      </w:r>
      <w:r>
        <w:rPr>
          <w:rFonts w:ascii="Georgia" w:hAnsi="Georgia"/>
          <w:color w:val="666666"/>
          <w:szCs w:val="21"/>
        </w:rPr>
        <w:t>、</w:t>
      </w:r>
      <w:r>
        <w:rPr>
          <w:rFonts w:ascii="Georgia" w:hAnsi="Georgia"/>
          <w:color w:val="666666"/>
          <w:szCs w:val="21"/>
        </w:rPr>
        <w:t>20</w:t>
      </w:r>
      <w:r>
        <w:rPr>
          <w:rFonts w:ascii="Georgia" w:hAnsi="Georgia"/>
          <w:color w:val="666666"/>
          <w:szCs w:val="21"/>
        </w:rPr>
        <w:t>次，也许更多。这对力不从心的内存总线来说太沉重了。通常，深度缓冲区可以自动丢弃</w:t>
      </w:r>
      <w:r>
        <w:rPr>
          <w:rFonts w:ascii="Georgia" w:hAnsi="Georgia"/>
          <w:color w:val="666666"/>
          <w:szCs w:val="21"/>
        </w:rPr>
        <w:t>“</w:t>
      </w:r>
      <w:r>
        <w:rPr>
          <w:rFonts w:ascii="Georgia" w:hAnsi="Georgia"/>
          <w:color w:val="666666"/>
          <w:szCs w:val="21"/>
        </w:rPr>
        <w:t>远</w:t>
      </w:r>
      <w:r>
        <w:rPr>
          <w:rFonts w:ascii="Georgia" w:hAnsi="Georgia"/>
          <w:color w:val="666666"/>
          <w:szCs w:val="21"/>
        </w:rPr>
        <w:t>”</w:t>
      </w:r>
      <w:r>
        <w:rPr>
          <w:rFonts w:ascii="Georgia" w:hAnsi="Georgia"/>
          <w:color w:val="666666"/>
          <w:szCs w:val="21"/>
        </w:rPr>
        <w:t>片断；但这时，我们显式地对片断进行排序，故深度缓冲区实际上没发挥作用。</w:t>
      </w:r>
    </w:p>
    <w:p w:rsidR="00F13C65" w:rsidRDefault="00F13C65" w:rsidP="00F13C65">
      <w:pPr>
        <w:widowControl/>
        <w:numPr>
          <w:ilvl w:val="0"/>
          <w:numId w:val="3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这些操作，每个像素上都会做</w:t>
      </w:r>
      <w:r>
        <w:rPr>
          <w:rFonts w:ascii="Georgia" w:hAnsi="Georgia"/>
          <w:color w:val="666666"/>
          <w:szCs w:val="21"/>
        </w:rPr>
        <w:t>4</w:t>
      </w:r>
      <w:r>
        <w:rPr>
          <w:rFonts w:ascii="Georgia" w:hAnsi="Georgia"/>
          <w:color w:val="666666"/>
          <w:szCs w:val="21"/>
        </w:rPr>
        <w:t>遍（我们用了</w:t>
      </w:r>
      <w:r>
        <w:rPr>
          <w:rFonts w:ascii="Georgia" w:hAnsi="Georgia"/>
          <w:color w:val="666666"/>
          <w:szCs w:val="21"/>
        </w:rPr>
        <w:t>4</w:t>
      </w:r>
      <w:r>
        <w:rPr>
          <w:rFonts w:ascii="Georgia" w:hAnsi="Georgia"/>
          <w:color w:val="666666"/>
          <w:szCs w:val="21"/>
        </w:rPr>
        <w:t>倍多重采样抗锯齿（</w:t>
      </w:r>
      <w:r>
        <w:rPr>
          <w:rFonts w:ascii="Georgia" w:hAnsi="Georgia"/>
          <w:color w:val="666666"/>
          <w:szCs w:val="21"/>
        </w:rPr>
        <w:t>MSAA</w:t>
      </w:r>
      <w:r>
        <w:rPr>
          <w:rFonts w:ascii="Georgia" w:hAnsi="Georgia"/>
          <w:color w:val="666666"/>
          <w:szCs w:val="21"/>
        </w:rPr>
        <w:t>）），除非用了什么高明的优化。</w:t>
      </w:r>
    </w:p>
    <w:p w:rsidR="00F13C65" w:rsidRDefault="00F13C65" w:rsidP="00F13C65">
      <w:pPr>
        <w:widowControl/>
        <w:numPr>
          <w:ilvl w:val="0"/>
          <w:numId w:val="3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透明三角形排序很耗时</w:t>
      </w:r>
    </w:p>
    <w:p w:rsidR="00F13C65" w:rsidRDefault="00F13C65" w:rsidP="00F13C65">
      <w:pPr>
        <w:widowControl/>
        <w:numPr>
          <w:ilvl w:val="0"/>
          <w:numId w:val="30"/>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若要逐个三角形地切换纹理，或者更糟糕地，要切换着色器</w:t>
      </w:r>
      <w:r>
        <w:rPr>
          <w:rFonts w:ascii="Georgia" w:hAnsi="Georgia"/>
          <w:color w:val="666666"/>
          <w:szCs w:val="21"/>
        </w:rPr>
        <w:t>——</w:t>
      </w:r>
      <w:r>
        <w:rPr>
          <w:rFonts w:ascii="Georgia" w:hAnsi="Georgia"/>
          <w:color w:val="666666"/>
          <w:szCs w:val="21"/>
        </w:rPr>
        <w:t>性能会大打折扣。别这么干。</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一个足够好的解决方案是：</w:t>
      </w:r>
    </w:p>
    <w:p w:rsidR="00F13C65" w:rsidRDefault="00F13C65" w:rsidP="00F13C65">
      <w:pPr>
        <w:widowControl/>
        <w:numPr>
          <w:ilvl w:val="0"/>
          <w:numId w:val="3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限制透明多边形的数量</w:t>
      </w:r>
    </w:p>
    <w:p w:rsidR="00F13C65" w:rsidRDefault="00F13C65" w:rsidP="00F13C65">
      <w:pPr>
        <w:widowControl/>
        <w:numPr>
          <w:ilvl w:val="0"/>
          <w:numId w:val="3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对所有透明多边形使用同一个着色器和纹理</w:t>
      </w:r>
    </w:p>
    <w:p w:rsidR="00F13C65" w:rsidRDefault="00F13C65" w:rsidP="00F13C65">
      <w:pPr>
        <w:widowControl/>
        <w:numPr>
          <w:ilvl w:val="0"/>
          <w:numId w:val="3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若这些透明多边形必须看起来很不同，请用纹理区分！</w:t>
      </w:r>
    </w:p>
    <w:p w:rsidR="00F13C65" w:rsidRDefault="00F13C65" w:rsidP="00F13C65">
      <w:pPr>
        <w:widowControl/>
        <w:numPr>
          <w:ilvl w:val="0"/>
          <w:numId w:val="3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若</w:t>
      </w:r>
      <w:proofErr w:type="gramStart"/>
      <w:r>
        <w:rPr>
          <w:rFonts w:ascii="Georgia" w:hAnsi="Georgia"/>
          <w:color w:val="666666"/>
          <w:szCs w:val="21"/>
        </w:rPr>
        <w:t>不</w:t>
      </w:r>
      <w:proofErr w:type="gramEnd"/>
      <w:r>
        <w:rPr>
          <w:rFonts w:ascii="Georgia" w:hAnsi="Georgia"/>
          <w:color w:val="666666"/>
          <w:szCs w:val="21"/>
        </w:rPr>
        <w:t>排序，效果也还行，那最好别排序。</w:t>
      </w:r>
    </w:p>
    <w:p w:rsidR="00F13C65" w:rsidRDefault="00F13C65" w:rsidP="00F13C65">
      <w:pPr>
        <w:pStyle w:val="3"/>
        <w:shd w:val="clear" w:color="auto" w:fill="FFFFFF"/>
        <w:rPr>
          <w:rFonts w:ascii="Georgia" w:hAnsi="Georgia"/>
          <w:color w:val="666666"/>
          <w:sz w:val="27"/>
          <w:szCs w:val="27"/>
        </w:rPr>
      </w:pPr>
      <w:r>
        <w:rPr>
          <w:rFonts w:ascii="Georgia" w:hAnsi="Georgia"/>
          <w:color w:val="666666"/>
        </w:rPr>
        <w:t>顺序无关透明</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如果你的引擎确实需要顶尖的透明效果，这有一些技术值得研究一番：</w:t>
      </w:r>
    </w:p>
    <w:p w:rsidR="00F13C65" w:rsidRDefault="00F13C65" w:rsidP="00F13C65">
      <w:pPr>
        <w:widowControl/>
        <w:numPr>
          <w:ilvl w:val="0"/>
          <w:numId w:val="32"/>
        </w:numPr>
        <w:shd w:val="clear" w:color="auto" w:fill="FFFFFF"/>
        <w:spacing w:before="100" w:beforeAutospacing="1" w:after="100" w:afterAutospacing="1" w:line="315" w:lineRule="atLeast"/>
        <w:jc w:val="left"/>
        <w:rPr>
          <w:rFonts w:ascii="Georgia" w:hAnsi="Georgia"/>
          <w:color w:val="666666"/>
          <w:szCs w:val="21"/>
        </w:rPr>
      </w:pPr>
      <w:hyperlink r:id="rId125" w:history="1">
        <w:r>
          <w:rPr>
            <w:rStyle w:val="a3"/>
            <w:rFonts w:ascii="Georgia" w:hAnsi="Georgia"/>
            <w:color w:val="499EF3"/>
            <w:szCs w:val="21"/>
          </w:rPr>
          <w:t>2001</w:t>
        </w:r>
        <w:r>
          <w:rPr>
            <w:rStyle w:val="a3"/>
            <w:rFonts w:ascii="Georgia" w:hAnsi="Georgia"/>
            <w:color w:val="499EF3"/>
            <w:szCs w:val="21"/>
          </w:rPr>
          <w:t>年</w:t>
        </w:r>
        <w:r>
          <w:rPr>
            <w:rStyle w:val="a3"/>
            <w:rFonts w:ascii="Georgia" w:hAnsi="Georgia"/>
            <w:color w:val="499EF3"/>
            <w:szCs w:val="21"/>
          </w:rPr>
          <w:t>Depth Peeling</w:t>
        </w:r>
        <w:r>
          <w:rPr>
            <w:rStyle w:val="a3"/>
            <w:rFonts w:ascii="Georgia" w:hAnsi="Georgia"/>
            <w:color w:val="499EF3"/>
            <w:szCs w:val="21"/>
          </w:rPr>
          <w:t>论文</w:t>
        </w:r>
      </w:hyperlink>
      <w:r>
        <w:rPr>
          <w:rFonts w:ascii="Georgia" w:hAnsi="Georgia"/>
          <w:color w:val="666666"/>
          <w:szCs w:val="21"/>
        </w:rPr>
        <w:t>：</w:t>
      </w:r>
      <w:proofErr w:type="gramStart"/>
      <w:r>
        <w:rPr>
          <w:rFonts w:ascii="Georgia" w:hAnsi="Georgia"/>
          <w:color w:val="666666"/>
          <w:szCs w:val="21"/>
        </w:rPr>
        <w:t>像素级</w:t>
      </w:r>
      <w:proofErr w:type="gramEnd"/>
      <w:r>
        <w:rPr>
          <w:rFonts w:ascii="Georgia" w:hAnsi="Georgia"/>
          <w:color w:val="666666"/>
          <w:szCs w:val="21"/>
        </w:rPr>
        <w:t>精细度，但速度不快</w:t>
      </w:r>
    </w:p>
    <w:p w:rsidR="00F13C65" w:rsidRDefault="00F13C65" w:rsidP="00F13C65">
      <w:pPr>
        <w:widowControl/>
        <w:numPr>
          <w:ilvl w:val="0"/>
          <w:numId w:val="32"/>
        </w:numPr>
        <w:shd w:val="clear" w:color="auto" w:fill="FFFFFF"/>
        <w:spacing w:before="100" w:beforeAutospacing="1" w:after="100" w:afterAutospacing="1" w:line="315" w:lineRule="atLeast"/>
        <w:jc w:val="left"/>
        <w:rPr>
          <w:rFonts w:ascii="Georgia" w:hAnsi="Georgia"/>
          <w:color w:val="666666"/>
          <w:szCs w:val="21"/>
        </w:rPr>
      </w:pPr>
      <w:del w:id="3" w:author="Unknown">
        <w:r>
          <w:rPr>
            <w:rFonts w:ascii="Georgia" w:hAnsi="Georgia"/>
            <w:color w:val="666666"/>
            <w:szCs w:val="21"/>
          </w:rPr>
          <w:fldChar w:fldCharType="begin"/>
        </w:r>
        <w:r>
          <w:rPr>
            <w:rFonts w:ascii="Georgia" w:hAnsi="Georgia"/>
            <w:color w:val="666666"/>
            <w:szCs w:val="21"/>
          </w:rPr>
          <w:delInstrText xml:space="preserve"> HYPERLINK "http://developer.download.nvidia.com/SDK/10/opengl/src/dual_depth_peeling/doc/DualDepthPeeling.pdf" </w:delInstrText>
        </w:r>
        <w:r>
          <w:rPr>
            <w:rFonts w:ascii="Georgia" w:hAnsi="Georgia"/>
            <w:color w:val="666666"/>
            <w:szCs w:val="21"/>
          </w:rPr>
          <w:fldChar w:fldCharType="separate"/>
        </w:r>
        <w:r>
          <w:rPr>
            <w:rStyle w:val="a3"/>
            <w:rFonts w:ascii="Georgia" w:hAnsi="Georgia"/>
            <w:color w:val="499EF3"/>
            <w:szCs w:val="21"/>
          </w:rPr>
          <w:delText>Dual Depth Peeling</w:delText>
        </w:r>
        <w:r>
          <w:rPr>
            <w:rFonts w:ascii="Georgia" w:hAnsi="Georgia"/>
            <w:color w:val="666666"/>
            <w:szCs w:val="21"/>
          </w:rPr>
          <w:fldChar w:fldCharType="end"/>
        </w:r>
      </w:del>
      <w:r>
        <w:rPr>
          <w:rFonts w:ascii="Georgia" w:hAnsi="Georgia"/>
          <w:color w:val="666666"/>
          <w:szCs w:val="21"/>
        </w:rPr>
        <w:t>：小幅改进</w:t>
      </w:r>
    </w:p>
    <w:p w:rsidR="00F13C65" w:rsidRDefault="00F13C65" w:rsidP="00F13C65">
      <w:pPr>
        <w:widowControl/>
        <w:numPr>
          <w:ilvl w:val="0"/>
          <w:numId w:val="3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桶排序相关的几篇论文。把</w:t>
      </w:r>
      <w:r>
        <w:rPr>
          <w:rFonts w:ascii="Georgia" w:hAnsi="Georgia"/>
          <w:color w:val="666666"/>
          <w:szCs w:val="21"/>
        </w:rPr>
        <w:t>fragment</w:t>
      </w:r>
      <w:r>
        <w:rPr>
          <w:rFonts w:ascii="Georgia" w:hAnsi="Georgia"/>
          <w:color w:val="666666"/>
          <w:szCs w:val="21"/>
        </w:rPr>
        <w:t>存到数组，在</w:t>
      </w:r>
      <w:r>
        <w:rPr>
          <w:rFonts w:ascii="Georgia" w:hAnsi="Georgia"/>
          <w:color w:val="666666"/>
          <w:szCs w:val="21"/>
        </w:rPr>
        <w:t>shader</w:t>
      </w:r>
      <w:r>
        <w:rPr>
          <w:rFonts w:ascii="Georgia" w:hAnsi="Georgia"/>
          <w:color w:val="666666"/>
          <w:szCs w:val="21"/>
        </w:rPr>
        <w:t>中进行深度排序。</w:t>
      </w:r>
    </w:p>
    <w:p w:rsidR="00F13C65" w:rsidRDefault="00F13C65" w:rsidP="00F13C65">
      <w:pPr>
        <w:widowControl/>
        <w:numPr>
          <w:ilvl w:val="0"/>
          <w:numId w:val="32"/>
        </w:numPr>
        <w:shd w:val="clear" w:color="auto" w:fill="FFFFFF"/>
        <w:spacing w:before="100" w:beforeAutospacing="1" w:after="100" w:afterAutospacing="1" w:line="315" w:lineRule="atLeast"/>
        <w:jc w:val="left"/>
        <w:rPr>
          <w:rFonts w:ascii="Georgia" w:hAnsi="Georgia"/>
          <w:color w:val="666666"/>
          <w:szCs w:val="21"/>
        </w:rPr>
      </w:pPr>
      <w:hyperlink r:id="rId126" w:history="1">
        <w:r>
          <w:rPr>
            <w:rStyle w:val="a3"/>
            <w:rFonts w:ascii="Georgia" w:hAnsi="Georgia"/>
            <w:color w:val="499EF3"/>
            <w:szCs w:val="21"/>
          </w:rPr>
          <w:t>ATI Mecha Demo</w:t>
        </w:r>
      </w:hyperlink>
      <w:r>
        <w:rPr>
          <w:rFonts w:ascii="Georgia" w:hAnsi="Georgia"/>
          <w:color w:val="666666"/>
          <w:szCs w:val="21"/>
        </w:rPr>
        <w:t>：又好又快，但实现起来有难度，需要最新的硬件。用链表存储</w:t>
      </w:r>
      <w:r>
        <w:rPr>
          <w:rFonts w:ascii="Georgia" w:hAnsi="Georgia"/>
          <w:color w:val="666666"/>
          <w:szCs w:val="21"/>
        </w:rPr>
        <w:t>fragment</w:t>
      </w:r>
      <w:r>
        <w:rPr>
          <w:rFonts w:ascii="Georgia" w:hAnsi="Georgia"/>
          <w:color w:val="666666"/>
          <w:szCs w:val="21"/>
        </w:rPr>
        <w:t>。</w:t>
      </w:r>
    </w:p>
    <w:p w:rsidR="00F13C65" w:rsidRDefault="00F13C65" w:rsidP="00F13C65">
      <w:pPr>
        <w:widowControl/>
        <w:numPr>
          <w:ilvl w:val="0"/>
          <w:numId w:val="32"/>
        </w:numPr>
        <w:shd w:val="clear" w:color="auto" w:fill="FFFFFF"/>
        <w:spacing w:before="100" w:beforeAutospacing="1" w:after="100" w:afterAutospacing="1" w:line="315" w:lineRule="atLeast"/>
        <w:jc w:val="left"/>
        <w:rPr>
          <w:rFonts w:ascii="Georgia" w:hAnsi="Georgia"/>
          <w:color w:val="666666"/>
          <w:szCs w:val="21"/>
        </w:rPr>
      </w:pPr>
      <w:hyperlink r:id="rId127" w:history="1">
        <w:r>
          <w:rPr>
            <w:rStyle w:val="a3"/>
            <w:rFonts w:ascii="Georgia" w:hAnsi="Georgia"/>
            <w:color w:val="499EF3"/>
            <w:szCs w:val="21"/>
          </w:rPr>
          <w:t>Cyril Crassin</w:t>
        </w:r>
        <w:r>
          <w:rPr>
            <w:rStyle w:val="a3"/>
            <w:rFonts w:ascii="Georgia" w:hAnsi="Georgia"/>
            <w:color w:val="499EF3"/>
            <w:szCs w:val="21"/>
          </w:rPr>
          <w:t>实现的</w:t>
        </w:r>
        <w:r>
          <w:rPr>
            <w:rStyle w:val="a3"/>
            <w:rFonts w:ascii="Georgia" w:hAnsi="Georgia"/>
            <w:color w:val="499EF3"/>
            <w:szCs w:val="21"/>
          </w:rPr>
          <w:t>ATI Mecha</w:t>
        </w:r>
      </w:hyperlink>
      <w:r>
        <w:rPr>
          <w:rFonts w:ascii="Georgia" w:hAnsi="Georgia"/>
          <w:color w:val="666666"/>
          <w:szCs w:val="21"/>
        </w:rPr>
        <w:t>：实现难度更大</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注意，即便是《小小大星球》（</w:t>
      </w:r>
      <w:r>
        <w:rPr>
          <w:rStyle w:val="a6"/>
          <w:rFonts w:ascii="Georgia" w:hAnsi="Georgia"/>
          <w:color w:val="666666"/>
          <w:sz w:val="21"/>
          <w:szCs w:val="21"/>
        </w:rPr>
        <w:t>Little Big Planet</w:t>
      </w:r>
      <w:r>
        <w:rPr>
          <w:rFonts w:ascii="Georgia" w:hAnsi="Georgia"/>
          <w:color w:val="666666"/>
          <w:sz w:val="21"/>
          <w:szCs w:val="21"/>
        </w:rPr>
        <w:t>）这种最新的端游，也只用了一层透明。</w:t>
      </w:r>
    </w:p>
    <w:p w:rsidR="00F13C65" w:rsidRDefault="00F13C65" w:rsidP="00F13C65">
      <w:pPr>
        <w:pStyle w:val="2"/>
        <w:shd w:val="clear" w:color="auto" w:fill="FFFFFF"/>
        <w:rPr>
          <w:rFonts w:ascii="Georgia" w:hAnsi="Georgia"/>
          <w:color w:val="666666"/>
          <w:sz w:val="31"/>
          <w:szCs w:val="31"/>
        </w:rPr>
      </w:pPr>
      <w:r>
        <w:rPr>
          <w:rFonts w:ascii="Georgia" w:hAnsi="Georgia"/>
          <w:color w:val="666666"/>
          <w:sz w:val="31"/>
          <w:szCs w:val="31"/>
        </w:rPr>
        <w:lastRenderedPageBreak/>
        <w:t>混合函数</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要让之前的代码运行，</w:t>
      </w:r>
      <w:proofErr w:type="gramStart"/>
      <w:r>
        <w:rPr>
          <w:rFonts w:ascii="Georgia" w:hAnsi="Georgia"/>
          <w:color w:val="666666"/>
          <w:sz w:val="21"/>
          <w:szCs w:val="21"/>
        </w:rPr>
        <w:t>得设置</w:t>
      </w:r>
      <w:proofErr w:type="gramEnd"/>
      <w:r>
        <w:rPr>
          <w:rFonts w:ascii="Georgia" w:hAnsi="Georgia"/>
          <w:color w:val="666666"/>
          <w:sz w:val="21"/>
          <w:szCs w:val="21"/>
        </w:rPr>
        <w:t>好混合函数。</w:t>
      </w:r>
      <w:r>
        <w:rPr>
          <w:rFonts w:ascii="Georgia" w:hAnsi="Georgia"/>
          <w:color w:val="666666"/>
          <w:sz w:val="21"/>
          <w:szCs w:val="21"/>
        </w:rPr>
        <w:t>In order for the previous code to work, you need to setup your blend function.</w:t>
      </w:r>
    </w:p>
    <w:p w:rsidR="00F13C65" w:rsidRDefault="00F13C65" w:rsidP="00F13C65">
      <w:pPr>
        <w:pStyle w:val="HTML"/>
        <w:shd w:val="clear" w:color="auto" w:fill="23241F"/>
        <w:spacing w:before="240" w:after="240"/>
        <w:rPr>
          <w:color w:val="FFFFF1"/>
        </w:rPr>
      </w:pPr>
      <w:r>
        <w:rPr>
          <w:color w:val="FFFFF1"/>
        </w:rPr>
        <w:t xml:space="preserve">    // Enable blending</w:t>
      </w:r>
    </w:p>
    <w:p w:rsidR="00F13C65" w:rsidRDefault="00F13C65" w:rsidP="00F13C65">
      <w:pPr>
        <w:pStyle w:val="HTML"/>
        <w:shd w:val="clear" w:color="auto" w:fill="23241F"/>
        <w:spacing w:before="240" w:after="240"/>
        <w:rPr>
          <w:color w:val="FFFFF1"/>
        </w:rPr>
      </w:pPr>
      <w:r>
        <w:rPr>
          <w:color w:val="FFFFF1"/>
        </w:rPr>
        <w:t xml:space="preserve">    </w:t>
      </w:r>
      <w:proofErr w:type="gramStart"/>
      <w:r>
        <w:rPr>
          <w:color w:val="FFFFF1"/>
        </w:rPr>
        <w:t>glEnable(</w:t>
      </w:r>
      <w:proofErr w:type="gramEnd"/>
      <w:r>
        <w:rPr>
          <w:color w:val="FFFFF1"/>
        </w:rPr>
        <w:t>GL_BLEND);</w:t>
      </w:r>
    </w:p>
    <w:p w:rsidR="00F13C65" w:rsidRDefault="00F13C65" w:rsidP="00F13C65">
      <w:pPr>
        <w:pStyle w:val="HTML"/>
        <w:shd w:val="clear" w:color="auto" w:fill="23241F"/>
        <w:spacing w:before="240" w:after="240"/>
        <w:rPr>
          <w:color w:val="FFFFF1"/>
        </w:rPr>
      </w:pPr>
      <w:r>
        <w:rPr>
          <w:color w:val="FFFFF1"/>
        </w:rPr>
        <w:t xml:space="preserve">    </w:t>
      </w:r>
      <w:proofErr w:type="gramStart"/>
      <w:r>
        <w:rPr>
          <w:color w:val="FFFFF1"/>
        </w:rPr>
        <w:t>glBlendFunc(</w:t>
      </w:r>
      <w:proofErr w:type="gramEnd"/>
      <w:r>
        <w:rPr>
          <w:color w:val="FFFFF1"/>
        </w:rPr>
        <w:t>GL_SRC_ALPHA, GL_ONE_MINUS_SRC_ALPHA);</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这意味着</w:t>
      </w:r>
    </w:p>
    <w:p w:rsidR="00F13C65" w:rsidRDefault="00F13C65" w:rsidP="00F13C65">
      <w:pPr>
        <w:pStyle w:val="HTML"/>
        <w:shd w:val="clear" w:color="auto" w:fill="23241F"/>
        <w:spacing w:before="240" w:after="240"/>
        <w:rPr>
          <w:color w:val="FFFFF1"/>
        </w:rPr>
      </w:pPr>
      <w:r>
        <w:rPr>
          <w:color w:val="FFFFF1"/>
        </w:rPr>
        <w:t xml:space="preserve">New color in framebuffer = </w:t>
      </w:r>
    </w:p>
    <w:p w:rsidR="00F13C65" w:rsidRDefault="00F13C65" w:rsidP="00F13C65">
      <w:pPr>
        <w:pStyle w:val="HTML"/>
        <w:shd w:val="clear" w:color="auto" w:fill="23241F"/>
        <w:spacing w:before="240" w:after="240"/>
        <w:rPr>
          <w:color w:val="FFFFF1"/>
        </w:rPr>
      </w:pPr>
      <w:r>
        <w:rPr>
          <w:color w:val="FFFFF1"/>
        </w:rPr>
        <w:t xml:space="preserve">           </w:t>
      </w:r>
      <w:proofErr w:type="gramStart"/>
      <w:r>
        <w:rPr>
          <w:color w:val="FFFFF1"/>
        </w:rPr>
        <w:t>current</w:t>
      </w:r>
      <w:proofErr w:type="gramEnd"/>
      <w:r>
        <w:rPr>
          <w:color w:val="FFFFF1"/>
        </w:rPr>
        <w:t xml:space="preserve"> alpha in framebuffer * current color in framebuffer + </w:t>
      </w:r>
    </w:p>
    <w:p w:rsidR="00F13C65" w:rsidRDefault="00F13C65" w:rsidP="00F13C65">
      <w:pPr>
        <w:pStyle w:val="HTML"/>
        <w:shd w:val="clear" w:color="auto" w:fill="23241F"/>
        <w:spacing w:before="240" w:after="240"/>
        <w:rPr>
          <w:color w:val="FFFFF1"/>
        </w:rPr>
      </w:pPr>
      <w:r>
        <w:rPr>
          <w:color w:val="FFFFF1"/>
        </w:rPr>
        <w:t xml:space="preserve">           (1 - </w:t>
      </w:r>
      <w:proofErr w:type="gramStart"/>
      <w:r>
        <w:rPr>
          <w:color w:val="FFFFF1"/>
        </w:rPr>
        <w:t>current</w:t>
      </w:r>
      <w:proofErr w:type="gramEnd"/>
      <w:r>
        <w:rPr>
          <w:color w:val="FFFFF1"/>
        </w:rPr>
        <w:t xml:space="preserve"> alpha in framebuffer) * </w:t>
      </w:r>
      <w:proofErr w:type="gramStart"/>
      <w:r>
        <w:rPr>
          <w:color w:val="FFFFF1"/>
        </w:rPr>
        <w:t>shader's</w:t>
      </w:r>
      <w:proofErr w:type="gramEnd"/>
      <w:r>
        <w:rPr>
          <w:color w:val="FFFFF1"/>
        </w:rPr>
        <w:t xml:space="preserve"> output color</w:t>
      </w:r>
    </w:p>
    <w:p w:rsidR="00F13C65" w:rsidRDefault="00F13C65" w:rsidP="00F13C6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前文所述红色</w:t>
      </w:r>
      <w:proofErr w:type="gramStart"/>
      <w:r>
        <w:rPr>
          <w:rFonts w:ascii="Georgia" w:hAnsi="Georgia"/>
          <w:color w:val="666666"/>
          <w:sz w:val="21"/>
          <w:szCs w:val="21"/>
        </w:rPr>
        <w:t>方块居</w:t>
      </w:r>
      <w:proofErr w:type="gramEnd"/>
      <w:r>
        <w:rPr>
          <w:rFonts w:ascii="Georgia" w:hAnsi="Georgia"/>
          <w:color w:val="666666"/>
          <w:sz w:val="21"/>
          <w:szCs w:val="21"/>
        </w:rPr>
        <w:t>上的例子中：</w:t>
      </w:r>
    </w:p>
    <w:p w:rsidR="00F13C65" w:rsidRDefault="00F13C65" w:rsidP="00F13C65">
      <w:pPr>
        <w:pStyle w:val="HTML"/>
        <w:shd w:val="clear" w:color="auto" w:fill="23241F"/>
        <w:spacing w:before="240" w:after="240"/>
        <w:rPr>
          <w:color w:val="FFFFF1"/>
        </w:rPr>
      </w:pPr>
      <w:proofErr w:type="gramStart"/>
      <w:r>
        <w:rPr>
          <w:color w:val="FFFFF1"/>
        </w:rPr>
        <w:t>new</w:t>
      </w:r>
      <w:proofErr w:type="gramEnd"/>
      <w:r>
        <w:rPr>
          <w:color w:val="FFFFF1"/>
        </w:rPr>
        <w:t xml:space="preserve"> color = 0.5*(0,1,0) + (1-0.5)*(1,0.5,0.5); // (the red was already blended with the white background)</w:t>
      </w:r>
    </w:p>
    <w:p w:rsidR="00F13C65" w:rsidRDefault="00F13C65" w:rsidP="00F13C65">
      <w:pPr>
        <w:pStyle w:val="HTML"/>
        <w:shd w:val="clear" w:color="auto" w:fill="23241F"/>
        <w:spacing w:before="240" w:after="240"/>
        <w:rPr>
          <w:color w:val="FFFFF1"/>
        </w:rPr>
      </w:pPr>
      <w:proofErr w:type="gramStart"/>
      <w:r>
        <w:rPr>
          <w:color w:val="FFFFF1"/>
        </w:rPr>
        <w:t>new</w:t>
      </w:r>
      <w:proofErr w:type="gramEnd"/>
      <w:r>
        <w:rPr>
          <w:color w:val="FFFFF1"/>
        </w:rPr>
        <w:t xml:space="preserve"> color = (1, 0.75, 0.25) = the same orange</w:t>
      </w:r>
    </w:p>
    <w:p w:rsidR="00064E0B" w:rsidRDefault="00064E0B" w:rsidP="00064E0B">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第十一课：</w:t>
      </w:r>
      <w:r>
        <w:rPr>
          <w:rFonts w:ascii="Segoe UI Light" w:hAnsi="Segoe UI Light"/>
          <w:color w:val="666666"/>
          <w:sz w:val="36"/>
          <w:szCs w:val="36"/>
        </w:rPr>
        <w:t>2D</w:t>
      </w:r>
      <w:r>
        <w:rPr>
          <w:rFonts w:ascii="Segoe UI Light" w:hAnsi="Segoe UI Light"/>
          <w:color w:val="666666"/>
          <w:sz w:val="36"/>
          <w:szCs w:val="36"/>
        </w:rPr>
        <w:t>文本</w:t>
      </w:r>
    </w:p>
    <w:p w:rsidR="006125EC" w:rsidRDefault="006125EC" w:rsidP="006125EC">
      <w:pPr>
        <w:shd w:val="clear" w:color="auto" w:fill="F4F5F6"/>
        <w:spacing w:line="315" w:lineRule="atLeast"/>
        <w:rPr>
          <w:rFonts w:ascii="Georgia" w:hAnsi="Georgia"/>
          <w:color w:val="666666"/>
          <w:szCs w:val="21"/>
        </w:rPr>
      </w:pPr>
      <w:r>
        <w:rPr>
          <w:rFonts w:ascii="Georgia" w:hAnsi="Georgia"/>
          <w:color w:val="666666"/>
          <w:szCs w:val="21"/>
        </w:rPr>
        <w:br/>
      </w:r>
      <w:hyperlink r:id="rId128" w:history="1">
        <w:r>
          <w:rPr>
            <w:rStyle w:val="a3"/>
            <w:rFonts w:ascii="Georgia" w:hAnsi="Georgia"/>
            <w:color w:val="499EF3"/>
            <w:szCs w:val="21"/>
          </w:rPr>
          <w:t>OpenGL3.0</w:t>
        </w:r>
        <w:r>
          <w:rPr>
            <w:rStyle w:val="a3"/>
            <w:rFonts w:ascii="Georgia" w:hAnsi="Georgia"/>
            <w:color w:val="499EF3"/>
            <w:szCs w:val="21"/>
          </w:rPr>
          <w:t>教程</w:t>
        </w:r>
      </w:hyperlink>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29" w:history="1">
        <w:r>
          <w:rPr>
            <w:rStyle w:val="a3"/>
            <w:rFonts w:ascii="Georgia" w:hAnsi="Georgia"/>
            <w:color w:val="499EF3"/>
            <w:sz w:val="21"/>
            <w:szCs w:val="21"/>
          </w:rPr>
          <w:t>http://www.opengl-tutorial.org/beginners-tutorials/tutorial-8-basic-shading/</w:t>
        </w:r>
      </w:hyperlink>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30" w:history="1">
        <w:r>
          <w:rPr>
            <w:rStyle w:val="a3"/>
            <w:rFonts w:ascii="Georgia" w:hAnsi="Georgia"/>
            <w:color w:val="499EF3"/>
            <w:sz w:val="21"/>
            <w:szCs w:val="21"/>
          </w:rPr>
          <w:t>https://github.com/cybercser/OpenGL_3_3_Tutorial_Translation/blob/master/Tutorial%2011%202D%20text%20opengl-tutorial.org.md</w:t>
        </w:r>
      </w:hyperlink>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本课将学习如何在三维场景之上绘制二维文本。本例是一个简单的计时器：</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67" name="图片 67" descr="clock-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lock-1024x7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6125EC" w:rsidRDefault="006125EC" w:rsidP="006125EC">
      <w:pPr>
        <w:pStyle w:val="2"/>
        <w:shd w:val="clear" w:color="auto" w:fill="FFFFFF"/>
        <w:rPr>
          <w:rFonts w:ascii="Georgia" w:hAnsi="Georgia"/>
          <w:color w:val="666666"/>
          <w:sz w:val="31"/>
          <w:szCs w:val="31"/>
        </w:rPr>
      </w:pPr>
      <w:r>
        <w:rPr>
          <w:rFonts w:ascii="Georgia" w:hAnsi="Georgia"/>
          <w:color w:val="666666"/>
          <w:sz w:val="31"/>
          <w:szCs w:val="31"/>
        </w:rPr>
        <w:t>API</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我们将实现这些简单的接口（位于</w:t>
      </w:r>
      <w:r>
        <w:rPr>
          <w:rFonts w:ascii="Georgia" w:hAnsi="Georgia"/>
          <w:color w:val="666666"/>
          <w:sz w:val="21"/>
          <w:szCs w:val="21"/>
        </w:rPr>
        <w:t>common/text2D.h</w:t>
      </w:r>
      <w:r>
        <w:rPr>
          <w:rFonts w:ascii="Georgia" w:hAnsi="Georgia"/>
          <w:color w:val="666666"/>
          <w:sz w:val="21"/>
          <w:szCs w:val="21"/>
        </w:rPr>
        <w:t>）：</w:t>
      </w:r>
    </w:p>
    <w:p w:rsidR="006125EC" w:rsidRDefault="006125EC" w:rsidP="006125EC">
      <w:pPr>
        <w:pStyle w:val="HTML"/>
        <w:shd w:val="clear" w:color="auto" w:fill="23241F"/>
        <w:spacing w:before="240" w:after="240"/>
        <w:rPr>
          <w:color w:val="FFFFF1"/>
        </w:rPr>
      </w:pPr>
      <w:r>
        <w:rPr>
          <w:color w:val="FFFFF1"/>
        </w:rPr>
        <w:lastRenderedPageBreak/>
        <w:t xml:space="preserve">    </w:t>
      </w:r>
      <w:proofErr w:type="gramStart"/>
      <w:r>
        <w:rPr>
          <w:color w:val="FFFFF1"/>
        </w:rPr>
        <w:t>void</w:t>
      </w:r>
      <w:proofErr w:type="gramEnd"/>
      <w:r>
        <w:rPr>
          <w:color w:val="FFFFF1"/>
        </w:rPr>
        <w:t xml:space="preserve"> initText2D(const char * texturePath);</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void</w:t>
      </w:r>
      <w:proofErr w:type="gramEnd"/>
      <w:r>
        <w:rPr>
          <w:color w:val="FFFFF1"/>
        </w:rPr>
        <w:t xml:space="preserve"> printText2D(const char * text, int x, int y, int size);</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void</w:t>
      </w:r>
      <w:proofErr w:type="gramEnd"/>
      <w:r>
        <w:rPr>
          <w:color w:val="FFFFF1"/>
        </w:rPr>
        <w:t xml:space="preserve"> cleanupText2D();</w:t>
      </w:r>
    </w:p>
    <w:p w:rsidR="006125EC" w:rsidRDefault="006125EC" w:rsidP="006125EC">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为了让代码在</w:t>
      </w:r>
      <w:r>
        <w:rPr>
          <w:rFonts w:ascii="Georgia" w:hAnsi="Georgia"/>
          <w:color w:val="666666"/>
          <w:szCs w:val="21"/>
          <w:shd w:val="clear" w:color="auto" w:fill="FFFFFF"/>
        </w:rPr>
        <w:t>640*480</w:t>
      </w:r>
      <w:r>
        <w:rPr>
          <w:rFonts w:ascii="Georgia" w:hAnsi="Georgia"/>
          <w:color w:val="666666"/>
          <w:szCs w:val="21"/>
          <w:shd w:val="clear" w:color="auto" w:fill="FFFFFF"/>
        </w:rPr>
        <w:t>和</w:t>
      </w:r>
      <w:r>
        <w:rPr>
          <w:rFonts w:ascii="Georgia" w:hAnsi="Georgia"/>
          <w:color w:val="666666"/>
          <w:szCs w:val="21"/>
          <w:shd w:val="clear" w:color="auto" w:fill="FFFFFF"/>
        </w:rPr>
        <w:t>1080p</w:t>
      </w:r>
      <w:r>
        <w:rPr>
          <w:rFonts w:ascii="Georgia" w:hAnsi="Georgia"/>
          <w:color w:val="666666"/>
          <w:szCs w:val="21"/>
          <w:shd w:val="clear" w:color="auto" w:fill="FFFFFF"/>
        </w:rPr>
        <w:t>分辨率下都能正常工作，</w:t>
      </w:r>
      <w:r>
        <w:rPr>
          <w:rFonts w:ascii="Georgia" w:hAnsi="Georgia"/>
          <w:color w:val="666666"/>
          <w:szCs w:val="21"/>
          <w:shd w:val="clear" w:color="auto" w:fill="FFFFFF"/>
        </w:rPr>
        <w:t>x</w:t>
      </w:r>
      <w:r>
        <w:rPr>
          <w:rFonts w:ascii="Georgia" w:hAnsi="Georgia"/>
          <w:color w:val="666666"/>
          <w:szCs w:val="21"/>
          <w:shd w:val="clear" w:color="auto" w:fill="FFFFFF"/>
        </w:rPr>
        <w:t>和</w:t>
      </w:r>
      <w:r>
        <w:rPr>
          <w:rFonts w:ascii="Georgia" w:hAnsi="Georgia"/>
          <w:color w:val="666666"/>
          <w:szCs w:val="21"/>
          <w:shd w:val="clear" w:color="auto" w:fill="FFFFFF"/>
        </w:rPr>
        <w:t>y</w:t>
      </w:r>
      <w:r>
        <w:rPr>
          <w:rFonts w:ascii="Georgia" w:hAnsi="Georgia"/>
          <w:color w:val="666666"/>
          <w:szCs w:val="21"/>
          <w:shd w:val="clear" w:color="auto" w:fill="FFFFFF"/>
        </w:rPr>
        <w:t>的范围分别设为</w:t>
      </w:r>
      <w:r>
        <w:rPr>
          <w:rFonts w:ascii="Georgia" w:hAnsi="Georgia"/>
          <w:color w:val="666666"/>
          <w:szCs w:val="21"/>
          <w:shd w:val="clear" w:color="auto" w:fill="FFFFFF"/>
        </w:rPr>
        <w:t>[0-800]</w:t>
      </w:r>
      <w:r>
        <w:rPr>
          <w:rFonts w:ascii="Georgia" w:hAnsi="Georgia"/>
          <w:color w:val="666666"/>
          <w:szCs w:val="21"/>
          <w:shd w:val="clear" w:color="auto" w:fill="FFFFFF"/>
        </w:rPr>
        <w:t>和</w:t>
      </w:r>
      <w:r>
        <w:rPr>
          <w:rFonts w:ascii="Georgia" w:hAnsi="Georgia"/>
          <w:color w:val="666666"/>
          <w:szCs w:val="21"/>
          <w:shd w:val="clear" w:color="auto" w:fill="FFFFFF"/>
        </w:rPr>
        <w:t>[0-600]</w:t>
      </w:r>
      <w:r>
        <w:rPr>
          <w:rFonts w:ascii="Georgia" w:hAnsi="Georgia"/>
          <w:color w:val="666666"/>
          <w:szCs w:val="21"/>
          <w:shd w:val="clear" w:color="auto" w:fill="FFFFFF"/>
        </w:rPr>
        <w:t>。顶点着色器将根据实际屏幕大小</w:t>
      </w:r>
      <w:proofErr w:type="gramStart"/>
      <w:r>
        <w:rPr>
          <w:rFonts w:ascii="Georgia" w:hAnsi="Georgia"/>
          <w:color w:val="666666"/>
          <w:szCs w:val="21"/>
          <w:shd w:val="clear" w:color="auto" w:fill="FFFFFF"/>
        </w:rPr>
        <w:t>做对</w:t>
      </w:r>
      <w:proofErr w:type="gramEnd"/>
      <w:r>
        <w:rPr>
          <w:rFonts w:ascii="Georgia" w:hAnsi="Georgia"/>
          <w:color w:val="666666"/>
          <w:szCs w:val="21"/>
          <w:shd w:val="clear" w:color="auto" w:fill="FFFFFF"/>
        </w:rPr>
        <w:t>它做调整。</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完整的实现代码请参阅</w:t>
      </w:r>
      <w:r>
        <w:rPr>
          <w:rFonts w:ascii="Georgia" w:hAnsi="Georgia"/>
          <w:color w:val="666666"/>
          <w:sz w:val="21"/>
          <w:szCs w:val="21"/>
        </w:rPr>
        <w:t>common/text2D.cpp</w:t>
      </w:r>
      <w:r>
        <w:rPr>
          <w:rFonts w:ascii="Georgia" w:hAnsi="Georgia"/>
          <w:color w:val="666666"/>
          <w:sz w:val="21"/>
          <w:szCs w:val="21"/>
        </w:rPr>
        <w:t>。</w:t>
      </w:r>
    </w:p>
    <w:p w:rsidR="006125EC" w:rsidRDefault="006125EC" w:rsidP="006125EC">
      <w:pPr>
        <w:pStyle w:val="2"/>
        <w:shd w:val="clear" w:color="auto" w:fill="FFFFFF"/>
        <w:rPr>
          <w:rFonts w:ascii="Georgia" w:hAnsi="Georgia"/>
          <w:color w:val="666666"/>
          <w:sz w:val="31"/>
          <w:szCs w:val="31"/>
        </w:rPr>
      </w:pPr>
      <w:r>
        <w:rPr>
          <w:rFonts w:ascii="Georgia" w:hAnsi="Georgia"/>
          <w:color w:val="666666"/>
          <w:sz w:val="31"/>
          <w:szCs w:val="31"/>
        </w:rPr>
        <w:t>纹理</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initText2D</w:t>
      </w:r>
      <w:r>
        <w:rPr>
          <w:rFonts w:ascii="Georgia" w:hAnsi="Georgia"/>
          <w:color w:val="666666"/>
          <w:sz w:val="21"/>
          <w:szCs w:val="21"/>
        </w:rPr>
        <w:t>简单地读取一个纹理和一些着色器，很好理解。来看看纹理：</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6831965"/>
            <wp:effectExtent l="0" t="0" r="0" b="6985"/>
            <wp:docPr id="66" name="图片 66" descr="fontalpha-1024x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ontalpha-1024x7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756775" cy="6831965"/>
                    </a:xfrm>
                    <a:prstGeom prst="rect">
                      <a:avLst/>
                    </a:prstGeom>
                    <a:noFill/>
                    <a:ln>
                      <a:noFill/>
                    </a:ln>
                  </pic:spPr>
                </pic:pic>
              </a:graphicData>
            </a:graphic>
          </wp:inline>
        </w:drawing>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该纹理由</w:t>
      </w:r>
      <w:hyperlink r:id="rId133" w:history="1">
        <w:r>
          <w:rPr>
            <w:rStyle w:val="a3"/>
            <w:rFonts w:ascii="Georgia" w:hAnsi="Georgia"/>
            <w:color w:val="499EF3"/>
            <w:sz w:val="21"/>
            <w:szCs w:val="21"/>
          </w:rPr>
          <w:t>CBFG</w:t>
        </w:r>
      </w:hyperlink>
      <w:r>
        <w:rPr>
          <w:rFonts w:ascii="Georgia" w:hAnsi="Georgia"/>
          <w:color w:val="666666"/>
          <w:sz w:val="21"/>
          <w:szCs w:val="21"/>
        </w:rPr>
        <w:t>生成。</w:t>
      </w:r>
      <w:r>
        <w:rPr>
          <w:rFonts w:ascii="Georgia" w:hAnsi="Georgia"/>
          <w:color w:val="666666"/>
          <w:sz w:val="21"/>
          <w:szCs w:val="21"/>
        </w:rPr>
        <w:t>CBFG</w:t>
      </w:r>
      <w:r>
        <w:rPr>
          <w:rFonts w:ascii="Georgia" w:hAnsi="Georgia"/>
          <w:color w:val="666666"/>
          <w:sz w:val="21"/>
          <w:szCs w:val="21"/>
        </w:rPr>
        <w:t>是诸多从字体生成纹理的工具之一。把纹理加载到</w:t>
      </w:r>
      <w:r>
        <w:rPr>
          <w:rFonts w:ascii="Georgia" w:hAnsi="Georgia"/>
          <w:color w:val="666666"/>
          <w:sz w:val="21"/>
          <w:szCs w:val="21"/>
        </w:rPr>
        <w:t>Paint.NET</w:t>
      </w:r>
      <w:r>
        <w:rPr>
          <w:rFonts w:ascii="Georgia" w:hAnsi="Georgia"/>
          <w:color w:val="666666"/>
          <w:sz w:val="21"/>
          <w:szCs w:val="21"/>
        </w:rPr>
        <w:t>，加上红色背景（仅为了观察方便；本教程中的红色背景，都代表透明）。</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printText2D()</w:t>
      </w:r>
      <w:r>
        <w:rPr>
          <w:rFonts w:ascii="Georgia" w:hAnsi="Georgia"/>
          <w:color w:val="666666"/>
          <w:sz w:val="21"/>
          <w:szCs w:val="21"/>
        </w:rPr>
        <w:t>在屏幕的适当位置，生成一个纹理坐标正确的四边形。</w:t>
      </w:r>
    </w:p>
    <w:p w:rsidR="006125EC" w:rsidRDefault="006125EC" w:rsidP="006125EC">
      <w:pPr>
        <w:pStyle w:val="2"/>
        <w:shd w:val="clear" w:color="auto" w:fill="FFFFFF"/>
        <w:rPr>
          <w:rFonts w:ascii="Georgia" w:hAnsi="Georgia"/>
          <w:color w:val="666666"/>
          <w:sz w:val="31"/>
          <w:szCs w:val="31"/>
        </w:rPr>
      </w:pPr>
      <w:r>
        <w:rPr>
          <w:rFonts w:ascii="Georgia" w:hAnsi="Georgia"/>
          <w:color w:val="666666"/>
          <w:sz w:val="31"/>
          <w:szCs w:val="31"/>
        </w:rPr>
        <w:t>绘制</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首先，填充这些缓冲区：</w:t>
      </w:r>
    </w:p>
    <w:p w:rsidR="006125EC" w:rsidRDefault="006125EC" w:rsidP="006125EC">
      <w:pPr>
        <w:pStyle w:val="HTML"/>
        <w:shd w:val="clear" w:color="auto" w:fill="23241F"/>
        <w:spacing w:before="240" w:after="240"/>
        <w:rPr>
          <w:color w:val="FFFFF1"/>
        </w:rPr>
      </w:pPr>
      <w:r>
        <w:rPr>
          <w:color w:val="FFFFF1"/>
        </w:rPr>
        <w:lastRenderedPageBreak/>
        <w:t xml:space="preserve">    </w:t>
      </w:r>
      <w:proofErr w:type="gramStart"/>
      <w:r>
        <w:rPr>
          <w:color w:val="FFFFF1"/>
        </w:rPr>
        <w:t>std::vector</w:t>
      </w:r>
      <w:proofErr w:type="gramEnd"/>
      <w:r>
        <w:rPr>
          <w:color w:val="FFFFF1"/>
        </w:rPr>
        <w:t xml:space="preserve"> vertices;</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std::vector</w:t>
      </w:r>
      <w:proofErr w:type="gramEnd"/>
      <w:r>
        <w:rPr>
          <w:color w:val="FFFFF1"/>
        </w:rPr>
        <w:t xml:space="preserve"> UVs;</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文本中的每个字母，都要计算其四边形包围盒的顶点坐标，然后添加两个三角形（组成一个四边形）：</w:t>
      </w:r>
    </w:p>
    <w:p w:rsidR="006125EC" w:rsidRDefault="006125EC" w:rsidP="006125EC">
      <w:pPr>
        <w:pStyle w:val="HTML"/>
        <w:shd w:val="clear" w:color="auto" w:fill="23241F"/>
        <w:spacing w:before="240" w:after="240"/>
        <w:rPr>
          <w:color w:val="FFFFF1"/>
        </w:rPr>
      </w:pPr>
      <w:proofErr w:type="gramStart"/>
      <w:r>
        <w:rPr>
          <w:color w:val="FFFFF1"/>
        </w:rPr>
        <w:t>for</w:t>
      </w:r>
      <w:proofErr w:type="gramEnd"/>
      <w:r>
        <w:rPr>
          <w:color w:val="FFFFF1"/>
        </w:rPr>
        <w:t xml:space="preserve"> ( unsigned int i=0 ; i&lt;length ; i++ ){</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glm::vec2 vertex_up_left???</w:t>
      </w:r>
      <w:proofErr w:type="gramEnd"/>
      <w:r>
        <w:rPr>
          <w:color w:val="FFFFF1"/>
        </w:rPr>
        <w:t xml:space="preserve"> = glm::vec2</w:t>
      </w:r>
      <w:proofErr w:type="gramStart"/>
      <w:r>
        <w:rPr>
          <w:color w:val="FFFFF1"/>
        </w:rPr>
        <w:t>( x</w:t>
      </w:r>
      <w:proofErr w:type="gramEnd"/>
      <w:r>
        <w:rPr>
          <w:color w:val="FFFFF1"/>
        </w:rPr>
        <w:t>+i*size???? , y+size );</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glm::vec2 vertex_up_right??</w:t>
      </w:r>
      <w:proofErr w:type="gramEnd"/>
      <w:r>
        <w:rPr>
          <w:color w:val="FFFFF1"/>
        </w:rPr>
        <w:t xml:space="preserve"> = glm::vec2</w:t>
      </w:r>
      <w:proofErr w:type="gramStart"/>
      <w:r>
        <w:rPr>
          <w:color w:val="FFFFF1"/>
        </w:rPr>
        <w:t>( x</w:t>
      </w:r>
      <w:proofErr w:type="gramEnd"/>
      <w:r>
        <w:rPr>
          <w:color w:val="FFFFF1"/>
        </w:rPr>
        <w:t>+i*size+size, y+size );</w:t>
      </w:r>
    </w:p>
    <w:p w:rsidR="006125EC" w:rsidRDefault="006125EC" w:rsidP="006125EC">
      <w:pPr>
        <w:pStyle w:val="HTML"/>
        <w:shd w:val="clear" w:color="auto" w:fill="23241F"/>
        <w:spacing w:before="240" w:after="240"/>
        <w:rPr>
          <w:color w:val="FFFFF1"/>
        </w:rPr>
      </w:pPr>
      <w:r>
        <w:rPr>
          <w:color w:val="FFFFF1"/>
        </w:rPr>
        <w:t xml:space="preserve">    glm::vec2 vertex_down_right = glm::vec2</w:t>
      </w:r>
      <w:proofErr w:type="gramStart"/>
      <w:r>
        <w:rPr>
          <w:color w:val="FFFFF1"/>
        </w:rPr>
        <w:t>( x</w:t>
      </w:r>
      <w:proofErr w:type="gramEnd"/>
      <w:r>
        <w:rPr>
          <w:color w:val="FFFFF1"/>
        </w:rPr>
        <w:t>+i*size+size, y????? );</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glm::vec2 vertex_down_left?</w:t>
      </w:r>
      <w:proofErr w:type="gramEnd"/>
      <w:r>
        <w:rPr>
          <w:color w:val="FFFFF1"/>
        </w:rPr>
        <w:t xml:space="preserve"> = glm::vec2</w:t>
      </w:r>
      <w:proofErr w:type="gramStart"/>
      <w:r>
        <w:rPr>
          <w:color w:val="FFFFF1"/>
        </w:rPr>
        <w:t>( x</w:t>
      </w:r>
      <w:proofErr w:type="gramEnd"/>
      <w:r>
        <w:rPr>
          <w:color w:val="FFFFF1"/>
        </w:rPr>
        <w:t>+i*size???? , y????? );</w:t>
      </w:r>
    </w:p>
    <w:p w:rsidR="006125EC" w:rsidRDefault="006125EC" w:rsidP="006125EC">
      <w:pPr>
        <w:pStyle w:val="HTML"/>
        <w:shd w:val="clear" w:color="auto" w:fill="23241F"/>
        <w:spacing w:before="240" w:after="240"/>
        <w:rPr>
          <w:color w:val="FFFFF1"/>
        </w:rPr>
      </w:pP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vertex_up_left?? );</w:t>
      </w: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vertex_down_left );</w:t>
      </w: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vertex_up_right? );</w:t>
      </w:r>
    </w:p>
    <w:p w:rsidR="006125EC" w:rsidRDefault="006125EC" w:rsidP="006125EC">
      <w:pPr>
        <w:pStyle w:val="HTML"/>
        <w:shd w:val="clear" w:color="auto" w:fill="23241F"/>
        <w:spacing w:before="240" w:after="240"/>
        <w:rPr>
          <w:color w:val="FFFFF1"/>
        </w:rPr>
      </w:pP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vertex_down_right);</w:t>
      </w: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vertex_up_right);</w:t>
      </w:r>
    </w:p>
    <w:p w:rsidR="006125EC" w:rsidRDefault="006125EC" w:rsidP="006125EC">
      <w:pPr>
        <w:pStyle w:val="HTML"/>
        <w:shd w:val="clear" w:color="auto" w:fill="23241F"/>
        <w:spacing w:before="240" w:after="240"/>
        <w:rPr>
          <w:color w:val="FFFFF1"/>
        </w:rPr>
      </w:pPr>
      <w:r>
        <w:rPr>
          <w:color w:val="FFFFF1"/>
        </w:rPr>
        <w:t xml:space="preserve">    vertices.push_</w:t>
      </w:r>
      <w:proofErr w:type="gramStart"/>
      <w:r>
        <w:rPr>
          <w:color w:val="FFFFF1"/>
        </w:rPr>
        <w:t>back(</w:t>
      </w:r>
      <w:proofErr w:type="gramEnd"/>
      <w:r>
        <w:rPr>
          <w:color w:val="FFFFF1"/>
        </w:rPr>
        <w:t>vertex_down_left);</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轮到</w:t>
      </w:r>
      <w:r>
        <w:rPr>
          <w:rFonts w:ascii="Georgia" w:hAnsi="Georgia"/>
          <w:color w:val="666666"/>
          <w:sz w:val="21"/>
          <w:szCs w:val="21"/>
        </w:rPr>
        <w:t>UV</w:t>
      </w:r>
      <w:r>
        <w:rPr>
          <w:rFonts w:ascii="Georgia" w:hAnsi="Georgia"/>
          <w:color w:val="666666"/>
          <w:sz w:val="21"/>
          <w:szCs w:val="21"/>
        </w:rPr>
        <w:t>坐标了。计算左上角的坐标：</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char</w:t>
      </w:r>
      <w:proofErr w:type="gramEnd"/>
      <w:r>
        <w:rPr>
          <w:color w:val="FFFFF1"/>
        </w:rPr>
        <w:t xml:space="preserve"> character = text[i];</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float</w:t>
      </w:r>
      <w:proofErr w:type="gramEnd"/>
      <w:r>
        <w:rPr>
          <w:color w:val="FFFFF1"/>
        </w:rPr>
        <w:t xml:space="preserve"> uv_x = (character%16)/16.0f;</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float</w:t>
      </w:r>
      <w:proofErr w:type="gramEnd"/>
      <w:r>
        <w:rPr>
          <w:color w:val="FFFFF1"/>
        </w:rPr>
        <w:t xml:space="preserve"> uv_y = (character/16)/16.0f;</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这样做是可行的（基本可行，详见下文），因为</w:t>
      </w:r>
      <w:hyperlink r:id="rId134" w:history="1">
        <w:r>
          <w:rPr>
            <w:rStyle w:val="a3"/>
            <w:rFonts w:ascii="Georgia" w:hAnsi="Georgia"/>
            <w:color w:val="499EF3"/>
            <w:sz w:val="21"/>
            <w:szCs w:val="21"/>
          </w:rPr>
          <w:t>A</w:t>
        </w:r>
        <w:r>
          <w:rPr>
            <w:rStyle w:val="a3"/>
            <w:rFonts w:ascii="Georgia" w:hAnsi="Georgia"/>
            <w:color w:val="499EF3"/>
            <w:sz w:val="21"/>
            <w:szCs w:val="21"/>
          </w:rPr>
          <w:t>的</w:t>
        </w:r>
        <w:r>
          <w:rPr>
            <w:rStyle w:val="a3"/>
            <w:rFonts w:ascii="Georgia" w:hAnsi="Georgia"/>
            <w:color w:val="499EF3"/>
            <w:sz w:val="21"/>
            <w:szCs w:val="21"/>
          </w:rPr>
          <w:t>ASCII</w:t>
        </w:r>
        <w:r>
          <w:rPr>
            <w:rStyle w:val="a3"/>
            <w:rFonts w:ascii="Georgia" w:hAnsi="Georgia"/>
            <w:color w:val="499EF3"/>
            <w:sz w:val="21"/>
            <w:szCs w:val="21"/>
          </w:rPr>
          <w:t>值</w:t>
        </w:r>
      </w:hyperlink>
      <w:r>
        <w:rPr>
          <w:rFonts w:ascii="Georgia" w:hAnsi="Georgia"/>
          <w:color w:val="666666"/>
          <w:sz w:val="21"/>
          <w:szCs w:val="21"/>
        </w:rPr>
        <w:t>为</w:t>
      </w:r>
      <w:r>
        <w:rPr>
          <w:rFonts w:ascii="Georgia" w:hAnsi="Georgia"/>
          <w:color w:val="666666"/>
          <w:sz w:val="21"/>
          <w:szCs w:val="21"/>
        </w:rPr>
        <w:t>65</w:t>
      </w:r>
      <w:r>
        <w:rPr>
          <w:rFonts w:ascii="Georgia" w:hAnsi="Georgia"/>
          <w:color w:val="666666"/>
          <w:sz w:val="21"/>
          <w:szCs w:val="21"/>
        </w:rPr>
        <w:t>。</w:t>
      </w:r>
      <w:r>
        <w:rPr>
          <w:rFonts w:ascii="Georgia" w:hAnsi="Georgia"/>
          <w:color w:val="666666"/>
          <w:sz w:val="21"/>
          <w:szCs w:val="21"/>
        </w:rPr>
        <w:br/>
        <w:t>65%16 = 1</w:t>
      </w:r>
      <w:r>
        <w:rPr>
          <w:rFonts w:ascii="Georgia" w:hAnsi="Georgia"/>
          <w:color w:val="666666"/>
          <w:sz w:val="21"/>
          <w:szCs w:val="21"/>
        </w:rPr>
        <w:t>，因此</w:t>
      </w:r>
      <w:r>
        <w:rPr>
          <w:rFonts w:ascii="Georgia" w:hAnsi="Georgia"/>
          <w:color w:val="666666"/>
          <w:sz w:val="21"/>
          <w:szCs w:val="21"/>
        </w:rPr>
        <w:t>A</w:t>
      </w:r>
      <w:r>
        <w:rPr>
          <w:rFonts w:ascii="Georgia" w:hAnsi="Georgia"/>
          <w:color w:val="666666"/>
          <w:sz w:val="21"/>
          <w:szCs w:val="21"/>
        </w:rPr>
        <w:t>位于第</w:t>
      </w:r>
      <w:r>
        <w:rPr>
          <w:rFonts w:ascii="Georgia" w:hAnsi="Georgia"/>
          <w:color w:val="666666"/>
          <w:sz w:val="21"/>
          <w:szCs w:val="21"/>
        </w:rPr>
        <w:t>1</w:t>
      </w:r>
      <w:r>
        <w:rPr>
          <w:rFonts w:ascii="Georgia" w:hAnsi="Georgia"/>
          <w:color w:val="666666"/>
          <w:sz w:val="21"/>
          <w:szCs w:val="21"/>
        </w:rPr>
        <w:t>列（列号从</w:t>
      </w:r>
      <w:r>
        <w:rPr>
          <w:rFonts w:ascii="Georgia" w:hAnsi="Georgia"/>
          <w:color w:val="666666"/>
          <w:sz w:val="21"/>
          <w:szCs w:val="21"/>
        </w:rPr>
        <w:t>0</w:t>
      </w:r>
      <w:r>
        <w:rPr>
          <w:rFonts w:ascii="Georgia" w:hAnsi="Georgia"/>
          <w:color w:val="666666"/>
          <w:sz w:val="21"/>
          <w:szCs w:val="21"/>
        </w:rPr>
        <w:t>开始）。</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65/16 = 4</w:t>
      </w:r>
      <w:r>
        <w:rPr>
          <w:rFonts w:ascii="Georgia" w:hAnsi="Georgia"/>
          <w:color w:val="666666"/>
          <w:sz w:val="21"/>
          <w:szCs w:val="21"/>
        </w:rPr>
        <w:t>，因此</w:t>
      </w:r>
      <w:r>
        <w:rPr>
          <w:rFonts w:ascii="Georgia" w:hAnsi="Georgia"/>
          <w:color w:val="666666"/>
          <w:sz w:val="21"/>
          <w:szCs w:val="21"/>
        </w:rPr>
        <w:t>A</w:t>
      </w:r>
      <w:r>
        <w:rPr>
          <w:rFonts w:ascii="Georgia" w:hAnsi="Georgia"/>
          <w:color w:val="666666"/>
          <w:sz w:val="21"/>
          <w:szCs w:val="21"/>
        </w:rPr>
        <w:t>位于第</w:t>
      </w:r>
      <w:r>
        <w:rPr>
          <w:rFonts w:ascii="Georgia" w:hAnsi="Georgia"/>
          <w:color w:val="666666"/>
          <w:sz w:val="21"/>
          <w:szCs w:val="21"/>
        </w:rPr>
        <w:t>4</w:t>
      </w:r>
      <w:r>
        <w:rPr>
          <w:rFonts w:ascii="Georgia" w:hAnsi="Georgia"/>
          <w:color w:val="666666"/>
          <w:sz w:val="21"/>
          <w:szCs w:val="21"/>
        </w:rPr>
        <w:t>行（这是整数除法，所以结果不是想象中的</w:t>
      </w:r>
      <w:r>
        <w:rPr>
          <w:rFonts w:ascii="Georgia" w:hAnsi="Georgia"/>
          <w:color w:val="666666"/>
          <w:sz w:val="21"/>
          <w:szCs w:val="21"/>
        </w:rPr>
        <w:t>4.0625</w:t>
      </w:r>
      <w:r>
        <w:rPr>
          <w:rFonts w:ascii="Georgia" w:hAnsi="Georgia"/>
          <w:color w:val="666666"/>
          <w:sz w:val="21"/>
          <w:szCs w:val="21"/>
        </w:rPr>
        <w:t>）</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两者都除以</w:t>
      </w:r>
      <w:r>
        <w:rPr>
          <w:rFonts w:ascii="Georgia" w:hAnsi="Georgia"/>
          <w:color w:val="666666"/>
          <w:sz w:val="21"/>
          <w:szCs w:val="21"/>
        </w:rPr>
        <w:t>16.0</w:t>
      </w:r>
      <w:r>
        <w:rPr>
          <w:rFonts w:ascii="Georgia" w:hAnsi="Georgia"/>
          <w:color w:val="666666"/>
          <w:sz w:val="21"/>
          <w:szCs w:val="21"/>
        </w:rPr>
        <w:t>以使之落于</w:t>
      </w:r>
      <w:r>
        <w:rPr>
          <w:rFonts w:ascii="Georgia" w:hAnsi="Georgia"/>
          <w:color w:val="666666"/>
          <w:sz w:val="21"/>
          <w:szCs w:val="21"/>
        </w:rPr>
        <w:t>[0.0 - 1.0]</w:t>
      </w:r>
      <w:r>
        <w:rPr>
          <w:rFonts w:ascii="Georgia" w:hAnsi="Georgia"/>
          <w:color w:val="666666"/>
          <w:sz w:val="21"/>
          <w:szCs w:val="21"/>
        </w:rPr>
        <w:t>区间内，这正是</w:t>
      </w:r>
      <w:r>
        <w:rPr>
          <w:rFonts w:ascii="Georgia" w:hAnsi="Georgia"/>
          <w:color w:val="666666"/>
          <w:sz w:val="21"/>
          <w:szCs w:val="21"/>
        </w:rPr>
        <w:t>OpenGL</w:t>
      </w:r>
      <w:r>
        <w:rPr>
          <w:rFonts w:ascii="Georgia" w:hAnsi="Georgia"/>
          <w:color w:val="666666"/>
          <w:sz w:val="21"/>
          <w:szCs w:val="21"/>
        </w:rPr>
        <w:t>纹理所需的。</w:t>
      </w:r>
    </w:p>
    <w:p w:rsidR="006125EC" w:rsidRDefault="006125EC" w:rsidP="006125EC">
      <w:pPr>
        <w:pStyle w:val="a4"/>
        <w:shd w:val="clear" w:color="auto" w:fill="FFFFFF"/>
        <w:spacing w:after="240" w:afterAutospacing="0" w:line="315" w:lineRule="atLeast"/>
        <w:rPr>
          <w:rFonts w:ascii="Georgia" w:hAnsi="Georgia"/>
          <w:color w:val="666666"/>
          <w:sz w:val="21"/>
          <w:szCs w:val="21"/>
        </w:rPr>
      </w:pPr>
      <w:r>
        <w:rPr>
          <w:rFonts w:ascii="Georgia" w:hAnsi="Georgia"/>
          <w:color w:val="666666"/>
          <w:sz w:val="21"/>
          <w:szCs w:val="21"/>
        </w:rPr>
        <w:lastRenderedPageBreak/>
        <w:t>现在只需对顶点重复相同的操作：</w:t>
      </w:r>
    </w:p>
    <w:p w:rsidR="006125EC" w:rsidRDefault="006125EC" w:rsidP="006125EC">
      <w:pPr>
        <w:pStyle w:val="HTML"/>
        <w:shd w:val="clear" w:color="auto" w:fill="23241F"/>
        <w:spacing w:before="240" w:after="240"/>
        <w:rPr>
          <w:color w:val="FFFFF1"/>
        </w:rPr>
      </w:pPr>
      <w:r>
        <w:rPr>
          <w:color w:val="FFFFF1"/>
        </w:rPr>
        <w:t xml:space="preserve">    glm::vec2 uv_up_left    = glm::</w:t>
      </w:r>
      <w:proofErr w:type="gramStart"/>
      <w:r>
        <w:rPr>
          <w:color w:val="FFFFF1"/>
        </w:rPr>
        <w:t>vec2(</w:t>
      </w:r>
      <w:proofErr w:type="gramEnd"/>
      <w:r>
        <w:rPr>
          <w:color w:val="FFFFF1"/>
        </w:rPr>
        <w:t xml:space="preserve"> uv_x           , 1.0f - uv_y );</w:t>
      </w:r>
    </w:p>
    <w:p w:rsidR="006125EC" w:rsidRDefault="006125EC" w:rsidP="006125EC">
      <w:pPr>
        <w:pStyle w:val="HTML"/>
        <w:shd w:val="clear" w:color="auto" w:fill="23241F"/>
        <w:spacing w:before="240" w:after="240"/>
        <w:rPr>
          <w:color w:val="FFFFF1"/>
        </w:rPr>
      </w:pPr>
      <w:r>
        <w:rPr>
          <w:color w:val="FFFFF1"/>
        </w:rPr>
        <w:t xml:space="preserve">    glm::vec2 uv_up_right   = glm::</w:t>
      </w:r>
      <w:proofErr w:type="gramStart"/>
      <w:r>
        <w:rPr>
          <w:color w:val="FFFFF1"/>
        </w:rPr>
        <w:t>vec2(</w:t>
      </w:r>
      <w:proofErr w:type="gramEnd"/>
      <w:r>
        <w:rPr>
          <w:color w:val="FFFFF1"/>
        </w:rPr>
        <w:t xml:space="preserve"> uv_x+1.0f/16.0f, 1.0f - uv_y );</w:t>
      </w:r>
    </w:p>
    <w:p w:rsidR="006125EC" w:rsidRDefault="006125EC" w:rsidP="006125EC">
      <w:pPr>
        <w:pStyle w:val="HTML"/>
        <w:shd w:val="clear" w:color="auto" w:fill="23241F"/>
        <w:spacing w:before="240" w:after="240"/>
        <w:rPr>
          <w:color w:val="FFFFF1"/>
        </w:rPr>
      </w:pPr>
      <w:r>
        <w:rPr>
          <w:color w:val="FFFFF1"/>
        </w:rPr>
        <w:t xml:space="preserve">    glm::vec2 uv_down_right = glm::</w:t>
      </w:r>
      <w:proofErr w:type="gramStart"/>
      <w:r>
        <w:rPr>
          <w:color w:val="FFFFF1"/>
        </w:rPr>
        <w:t>vec2(</w:t>
      </w:r>
      <w:proofErr w:type="gramEnd"/>
      <w:r>
        <w:rPr>
          <w:color w:val="FFFFF1"/>
        </w:rPr>
        <w:t xml:space="preserve"> uv_x+1.0f/16.0f, 1.0f - (uv_y + 1.0f/16.0f) );</w:t>
      </w:r>
    </w:p>
    <w:p w:rsidR="006125EC" w:rsidRDefault="006125EC" w:rsidP="006125EC">
      <w:pPr>
        <w:pStyle w:val="HTML"/>
        <w:shd w:val="clear" w:color="auto" w:fill="23241F"/>
        <w:spacing w:before="240" w:after="240"/>
        <w:rPr>
          <w:color w:val="FFFFF1"/>
        </w:rPr>
      </w:pPr>
      <w:r>
        <w:rPr>
          <w:color w:val="FFFFF1"/>
        </w:rPr>
        <w:t xml:space="preserve">    glm::vec2 uv_down_</w:t>
      </w:r>
      <w:proofErr w:type="gramStart"/>
      <w:r>
        <w:rPr>
          <w:color w:val="FFFFF1"/>
        </w:rPr>
        <w:t>left  =</w:t>
      </w:r>
      <w:proofErr w:type="gramEnd"/>
      <w:r>
        <w:rPr>
          <w:color w:val="FFFFF1"/>
        </w:rPr>
        <w:t xml:space="preserve"> glm::vec2( uv_x           , 1.0f - (uv_y + 1.0f/16.0f) );</w:t>
      </w:r>
    </w:p>
    <w:p w:rsidR="006125EC" w:rsidRDefault="006125EC" w:rsidP="006125EC">
      <w:pPr>
        <w:pStyle w:val="HTML"/>
        <w:shd w:val="clear" w:color="auto" w:fill="23241F"/>
        <w:spacing w:before="240" w:after="240"/>
        <w:rPr>
          <w:color w:val="FFFFF1"/>
        </w:rPr>
      </w:pP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uv_up_left   );</w:t>
      </w: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uv_down_left );</w:t>
      </w: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uv_up_right  );</w:t>
      </w:r>
    </w:p>
    <w:p w:rsidR="006125EC" w:rsidRDefault="006125EC" w:rsidP="006125EC">
      <w:pPr>
        <w:pStyle w:val="HTML"/>
        <w:shd w:val="clear" w:color="auto" w:fill="23241F"/>
        <w:spacing w:before="240" w:after="240"/>
        <w:rPr>
          <w:color w:val="FFFFF1"/>
        </w:rPr>
      </w:pP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uv_down_right);</w:t>
      </w: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uv_up_right);</w:t>
      </w:r>
    </w:p>
    <w:p w:rsidR="006125EC" w:rsidRDefault="006125EC" w:rsidP="006125EC">
      <w:pPr>
        <w:pStyle w:val="HTML"/>
        <w:shd w:val="clear" w:color="auto" w:fill="23241F"/>
        <w:spacing w:before="240" w:after="240"/>
        <w:rPr>
          <w:color w:val="FFFFF1"/>
        </w:rPr>
      </w:pPr>
      <w:r>
        <w:rPr>
          <w:color w:val="FFFFF1"/>
        </w:rPr>
        <w:t xml:space="preserve">    UVs.push_</w:t>
      </w:r>
      <w:proofErr w:type="gramStart"/>
      <w:r>
        <w:rPr>
          <w:color w:val="FFFFF1"/>
        </w:rPr>
        <w:t>back(</w:t>
      </w:r>
      <w:proofErr w:type="gramEnd"/>
      <w:r>
        <w:rPr>
          <w:color w:val="FFFFF1"/>
        </w:rPr>
        <w:t>uv_down_left);</w:t>
      </w:r>
    </w:p>
    <w:p w:rsidR="006125EC" w:rsidRDefault="006125EC" w:rsidP="006125EC">
      <w:pPr>
        <w:pStyle w:val="HTML"/>
        <w:shd w:val="clear" w:color="auto" w:fill="23241F"/>
        <w:spacing w:before="240" w:after="240"/>
        <w:rPr>
          <w:color w:val="FFFFF1"/>
        </w:rPr>
      </w:pPr>
      <w:r>
        <w:rPr>
          <w:color w:val="FFFFF1"/>
        </w:rPr>
        <w:t>}</w:t>
      </w:r>
    </w:p>
    <w:p w:rsidR="006125EC" w:rsidRDefault="006125EC" w:rsidP="006125EC">
      <w:pPr>
        <w:rPr>
          <w:rFonts w:ascii="宋体" w:hAnsi="宋体"/>
          <w:sz w:val="24"/>
          <w:szCs w:val="24"/>
        </w:rPr>
      </w:pPr>
      <w:r>
        <w:rPr>
          <w:rFonts w:ascii="Georgia" w:hAnsi="Georgia"/>
          <w:color w:val="666666"/>
          <w:szCs w:val="21"/>
        </w:rPr>
        <w:br/>
      </w:r>
      <w:r>
        <w:rPr>
          <w:rFonts w:ascii="Georgia" w:hAnsi="Georgia"/>
          <w:color w:val="666666"/>
          <w:szCs w:val="21"/>
        </w:rPr>
        <w:br/>
      </w:r>
      <w:r>
        <w:rPr>
          <w:rFonts w:ascii="Georgia" w:hAnsi="Georgia"/>
          <w:color w:val="666666"/>
          <w:szCs w:val="21"/>
          <w:shd w:val="clear" w:color="auto" w:fill="FFFFFF"/>
        </w:rPr>
        <w:t>其余的操作和往常一样：绑定缓冲区，填充，选择着色器程序，绑定纹理，开启、绑定、配置顶点属性，开启混合，调用</w:t>
      </w:r>
      <w:r>
        <w:rPr>
          <w:rFonts w:ascii="Georgia" w:hAnsi="Georgia"/>
          <w:color w:val="666666"/>
          <w:szCs w:val="21"/>
          <w:shd w:val="clear" w:color="auto" w:fill="FFFFFF"/>
        </w:rPr>
        <w:t>glDrawArrays</w:t>
      </w:r>
      <w:r>
        <w:rPr>
          <w:rFonts w:ascii="Georgia" w:hAnsi="Georgia"/>
          <w:color w:val="666666"/>
          <w:szCs w:val="21"/>
          <w:shd w:val="clear" w:color="auto" w:fill="FFFFFF"/>
        </w:rPr>
        <w:t>。欧也，搞定了。</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注意非常重要的一点：这些坐标位于</w:t>
      </w:r>
      <w:r>
        <w:rPr>
          <w:rFonts w:ascii="Georgia" w:hAnsi="Georgia"/>
          <w:color w:val="666666"/>
          <w:sz w:val="21"/>
          <w:szCs w:val="21"/>
        </w:rPr>
        <w:t>[0,800][0,600]</w:t>
      </w:r>
      <w:r>
        <w:rPr>
          <w:rFonts w:ascii="Georgia" w:hAnsi="Georgia"/>
          <w:color w:val="666666"/>
          <w:sz w:val="21"/>
          <w:szCs w:val="21"/>
        </w:rPr>
        <w:t>范围内。也就是说，这里</w:t>
      </w:r>
      <w:r>
        <w:rPr>
          <w:rStyle w:val="a5"/>
          <w:rFonts w:ascii="Georgia" w:hAnsi="Georgia"/>
          <w:color w:val="666666"/>
          <w:sz w:val="21"/>
          <w:szCs w:val="21"/>
        </w:rPr>
        <w:t>不需要</w:t>
      </w:r>
      <w:r>
        <w:rPr>
          <w:rFonts w:ascii="Georgia" w:hAnsi="Georgia"/>
          <w:color w:val="666666"/>
          <w:sz w:val="21"/>
          <w:szCs w:val="21"/>
        </w:rPr>
        <w:t>矩阵。</w:t>
      </w:r>
      <w:r>
        <w:rPr>
          <w:rFonts w:ascii="Georgia" w:hAnsi="Georgia"/>
          <w:color w:val="666666"/>
          <w:sz w:val="21"/>
          <w:szCs w:val="21"/>
        </w:rPr>
        <w:t>vertex shader</w:t>
      </w:r>
      <w:r>
        <w:rPr>
          <w:rFonts w:ascii="Georgia" w:hAnsi="Georgia"/>
          <w:color w:val="666666"/>
          <w:sz w:val="21"/>
          <w:szCs w:val="21"/>
        </w:rPr>
        <w:t>只需简单换算就可以把这些坐标转换到</w:t>
      </w:r>
      <w:r>
        <w:rPr>
          <w:rFonts w:ascii="Georgia" w:hAnsi="Georgia"/>
          <w:color w:val="666666"/>
          <w:sz w:val="21"/>
          <w:szCs w:val="21"/>
        </w:rPr>
        <w:t>[-1,1][-1,1]</w:t>
      </w:r>
      <w:r>
        <w:rPr>
          <w:rFonts w:ascii="Georgia" w:hAnsi="Georgia"/>
          <w:color w:val="666666"/>
          <w:sz w:val="21"/>
          <w:szCs w:val="21"/>
        </w:rPr>
        <w:t>范围内（也可以在</w:t>
      </w:r>
      <w:r>
        <w:rPr>
          <w:rFonts w:ascii="Georgia" w:hAnsi="Georgia"/>
          <w:color w:val="666666"/>
          <w:sz w:val="21"/>
          <w:szCs w:val="21"/>
        </w:rPr>
        <w:t>C++</w:t>
      </w:r>
      <w:r>
        <w:rPr>
          <w:rFonts w:ascii="Georgia" w:hAnsi="Georgia"/>
          <w:color w:val="666666"/>
          <w:sz w:val="21"/>
          <w:szCs w:val="21"/>
        </w:rPr>
        <w:t>代码中完成这一步）。</w:t>
      </w:r>
    </w:p>
    <w:p w:rsidR="006125EC" w:rsidRDefault="006125EC" w:rsidP="006125EC">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6125EC" w:rsidRDefault="006125EC" w:rsidP="006125EC">
      <w:pPr>
        <w:pStyle w:val="HTML"/>
        <w:shd w:val="clear" w:color="auto" w:fill="23241F"/>
        <w:spacing w:before="240" w:after="240"/>
        <w:rPr>
          <w:color w:val="FFFFF1"/>
        </w:rPr>
      </w:pPr>
      <w:r>
        <w:rPr>
          <w:color w:val="FFFFF1"/>
        </w:rPr>
        <w:t>{</w:t>
      </w:r>
    </w:p>
    <w:p w:rsidR="006125EC" w:rsidRDefault="006125EC" w:rsidP="006125EC">
      <w:pPr>
        <w:pStyle w:val="HTML"/>
        <w:shd w:val="clear" w:color="auto" w:fill="23241F"/>
        <w:spacing w:before="240" w:after="240"/>
        <w:rPr>
          <w:color w:val="FFFFF1"/>
        </w:rPr>
      </w:pPr>
      <w:r>
        <w:rPr>
          <w:color w:val="FFFFF1"/>
        </w:rPr>
        <w:t xml:space="preserve">    // Output position of the vertex, in clip space</w:t>
      </w:r>
    </w:p>
    <w:p w:rsidR="006125EC" w:rsidRDefault="006125EC" w:rsidP="006125EC">
      <w:pPr>
        <w:pStyle w:val="HTML"/>
        <w:shd w:val="clear" w:color="auto" w:fill="23241F"/>
        <w:spacing w:before="240" w:after="240"/>
        <w:rPr>
          <w:color w:val="FFFFF1"/>
        </w:rPr>
      </w:pPr>
      <w:r>
        <w:rPr>
          <w:color w:val="FFFFF1"/>
        </w:rPr>
        <w:t xml:space="preserve">    // map [0</w:t>
      </w:r>
      <w:proofErr w:type="gramStart"/>
      <w:r>
        <w:rPr>
          <w:color w:val="FFFFF1"/>
        </w:rPr>
        <w:t>..800</w:t>
      </w:r>
      <w:proofErr w:type="gramEnd"/>
      <w:r>
        <w:rPr>
          <w:color w:val="FFFFF1"/>
        </w:rPr>
        <w:t>][0..600] to [-1..1][-1..1]</w:t>
      </w:r>
    </w:p>
    <w:p w:rsidR="006125EC" w:rsidRDefault="006125EC" w:rsidP="006125EC">
      <w:pPr>
        <w:pStyle w:val="HTML"/>
        <w:shd w:val="clear" w:color="auto" w:fill="23241F"/>
        <w:spacing w:before="240" w:after="240"/>
        <w:rPr>
          <w:color w:val="FFFFF1"/>
        </w:rPr>
      </w:pPr>
      <w:r>
        <w:rPr>
          <w:color w:val="FFFFF1"/>
        </w:rPr>
        <w:t xml:space="preserve">    vec2 vertexPosition_homoneneousspace = vertexPosition_screenspace - </w:t>
      </w:r>
      <w:proofErr w:type="gramStart"/>
      <w:r>
        <w:rPr>
          <w:color w:val="FFFFF1"/>
        </w:rPr>
        <w:t>vec2(</w:t>
      </w:r>
      <w:proofErr w:type="gramEnd"/>
      <w:r>
        <w:rPr>
          <w:color w:val="FFFFF1"/>
        </w:rPr>
        <w:t>400,300); // [0..800][0..600] -&gt; [-400..400][-300..300]</w:t>
      </w:r>
    </w:p>
    <w:p w:rsidR="006125EC" w:rsidRDefault="006125EC" w:rsidP="006125EC">
      <w:pPr>
        <w:pStyle w:val="HTML"/>
        <w:shd w:val="clear" w:color="auto" w:fill="23241F"/>
        <w:spacing w:before="240" w:after="240"/>
        <w:rPr>
          <w:color w:val="FFFFF1"/>
        </w:rPr>
      </w:pPr>
      <w:r>
        <w:rPr>
          <w:color w:val="FFFFF1"/>
        </w:rPr>
        <w:lastRenderedPageBreak/>
        <w:t xml:space="preserve">    vertexPosition_homoneneousspace /= </w:t>
      </w:r>
      <w:proofErr w:type="gramStart"/>
      <w:r>
        <w:rPr>
          <w:color w:val="FFFFF1"/>
        </w:rPr>
        <w:t>vec2(</w:t>
      </w:r>
      <w:proofErr w:type="gramEnd"/>
      <w:r>
        <w:rPr>
          <w:color w:val="FFFFF1"/>
        </w:rPr>
        <w:t>400,300);</w:t>
      </w:r>
    </w:p>
    <w:p w:rsidR="006125EC" w:rsidRDefault="006125EC" w:rsidP="006125EC">
      <w:pPr>
        <w:pStyle w:val="HTML"/>
        <w:shd w:val="clear" w:color="auto" w:fill="23241F"/>
        <w:spacing w:before="240" w:after="240"/>
        <w:rPr>
          <w:color w:val="FFFFF1"/>
        </w:rPr>
      </w:pPr>
      <w:r>
        <w:rPr>
          <w:color w:val="FFFFF1"/>
        </w:rPr>
        <w:t xml:space="preserve">    gl_Position </w:t>
      </w:r>
      <w:proofErr w:type="gramStart"/>
      <w:r>
        <w:rPr>
          <w:color w:val="FFFFF1"/>
        </w:rPr>
        <w:t>=  vec4</w:t>
      </w:r>
      <w:proofErr w:type="gramEnd"/>
      <w:r>
        <w:rPr>
          <w:color w:val="FFFFF1"/>
        </w:rPr>
        <w:t>(vertexPosition_homoneneousspace,0,1);</w:t>
      </w:r>
    </w:p>
    <w:p w:rsidR="006125EC" w:rsidRDefault="006125EC" w:rsidP="006125EC">
      <w:pPr>
        <w:pStyle w:val="HTML"/>
        <w:shd w:val="clear" w:color="auto" w:fill="23241F"/>
        <w:spacing w:before="240" w:after="240"/>
        <w:rPr>
          <w:color w:val="FFFFF1"/>
        </w:rPr>
      </w:pPr>
    </w:p>
    <w:p w:rsidR="006125EC" w:rsidRDefault="006125EC" w:rsidP="006125EC">
      <w:pPr>
        <w:pStyle w:val="HTML"/>
        <w:shd w:val="clear" w:color="auto" w:fill="23241F"/>
        <w:spacing w:before="240" w:after="240"/>
        <w:rPr>
          <w:color w:val="FFFFF1"/>
        </w:rPr>
      </w:pPr>
      <w:r>
        <w:rPr>
          <w:color w:val="FFFFF1"/>
        </w:rPr>
        <w:t xml:space="preserve">    // UV of the vertex. No special space for this one.</w:t>
      </w:r>
    </w:p>
    <w:p w:rsidR="006125EC" w:rsidRDefault="006125EC" w:rsidP="006125EC">
      <w:pPr>
        <w:pStyle w:val="HTML"/>
        <w:shd w:val="clear" w:color="auto" w:fill="23241F"/>
        <w:spacing w:before="240" w:after="240"/>
        <w:rPr>
          <w:color w:val="FFFFF1"/>
        </w:rPr>
      </w:pPr>
      <w:r>
        <w:rPr>
          <w:color w:val="FFFFF1"/>
        </w:rPr>
        <w:t xml:space="preserve">    UV = vertexUV;</w:t>
      </w:r>
    </w:p>
    <w:p w:rsidR="006125EC" w:rsidRDefault="006125EC" w:rsidP="006125EC">
      <w:pPr>
        <w:pStyle w:val="HTML"/>
        <w:shd w:val="clear" w:color="auto" w:fill="23241F"/>
        <w:spacing w:before="240" w:after="240"/>
        <w:rPr>
          <w:color w:val="FFFFF1"/>
        </w:rPr>
      </w:pPr>
      <w:r>
        <w:rPr>
          <w:color w:val="FFFFF1"/>
        </w:rPr>
        <w:t>}</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fragment shader</w:t>
      </w:r>
      <w:r>
        <w:rPr>
          <w:rFonts w:ascii="Georgia" w:hAnsi="Georgia"/>
          <w:color w:val="666666"/>
          <w:sz w:val="21"/>
          <w:szCs w:val="21"/>
        </w:rPr>
        <w:t>的工作也很少：</w:t>
      </w:r>
    </w:p>
    <w:p w:rsidR="006125EC" w:rsidRDefault="006125EC" w:rsidP="006125EC">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6125EC" w:rsidRDefault="006125EC" w:rsidP="006125EC">
      <w:pPr>
        <w:pStyle w:val="HTML"/>
        <w:shd w:val="clear" w:color="auto" w:fill="23241F"/>
        <w:spacing w:before="240" w:after="240"/>
        <w:rPr>
          <w:color w:val="FFFFF1"/>
        </w:rPr>
      </w:pPr>
      <w:r>
        <w:rPr>
          <w:color w:val="FFFFF1"/>
        </w:rPr>
        <w:t>{</w:t>
      </w:r>
    </w:p>
    <w:p w:rsidR="006125EC" w:rsidRDefault="006125EC" w:rsidP="006125EC">
      <w:pPr>
        <w:pStyle w:val="HTML"/>
        <w:shd w:val="clear" w:color="auto" w:fill="23241F"/>
        <w:spacing w:before="240" w:after="240"/>
        <w:rPr>
          <w:color w:val="FFFFF1"/>
        </w:rPr>
      </w:pPr>
      <w:r>
        <w:rPr>
          <w:color w:val="FFFFF1"/>
        </w:rPr>
        <w:t xml:space="preserve">    </w:t>
      </w:r>
      <w:proofErr w:type="gramStart"/>
      <w:r>
        <w:rPr>
          <w:color w:val="FFFFF1"/>
        </w:rPr>
        <w:t>color</w:t>
      </w:r>
      <w:proofErr w:type="gramEnd"/>
      <w:r>
        <w:rPr>
          <w:color w:val="FFFFF1"/>
        </w:rPr>
        <w:t xml:space="preserve"> = texture( myTextureSampler, UV );</w:t>
      </w:r>
    </w:p>
    <w:p w:rsidR="006125EC" w:rsidRDefault="006125EC" w:rsidP="006125EC">
      <w:pPr>
        <w:pStyle w:val="HTML"/>
        <w:shd w:val="clear" w:color="auto" w:fill="23241F"/>
        <w:spacing w:before="240" w:after="240"/>
        <w:rPr>
          <w:color w:val="FFFFF1"/>
        </w:rPr>
      </w:pPr>
      <w:r>
        <w:rPr>
          <w:color w:val="FFFFF1"/>
        </w:rPr>
        <w:t>}</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顺便说一下，别在工程中使用这些代码，因为它只能处理拉丁字符。否则你的产品在印度、中国、日本（甚至德国，因为纹理上没有</w:t>
      </w:r>
      <w:r>
        <w:rPr>
          <w:rFonts w:ascii="Georgia" w:hAnsi="Georgia"/>
          <w:color w:val="666666"/>
          <w:sz w:val="21"/>
          <w:szCs w:val="21"/>
        </w:rPr>
        <w:t>ß</w:t>
      </w:r>
      <w:r>
        <w:rPr>
          <w:rFonts w:ascii="Georgia" w:hAnsi="Georgia"/>
          <w:color w:val="666666"/>
          <w:sz w:val="21"/>
          <w:szCs w:val="21"/>
        </w:rPr>
        <w:t>这个字母）就别想卖了。这幅纹理是我用法语字符集生成的，在法国用用还可以（注意</w:t>
      </w:r>
      <w:r>
        <w:rPr>
          <w:rFonts w:ascii="Georgia" w:hAnsi="Georgia"/>
          <w:color w:val="666666"/>
          <w:sz w:val="21"/>
          <w:szCs w:val="21"/>
        </w:rPr>
        <w:t xml:space="preserve"> é, à, ç</w:t>
      </w:r>
      <w:r>
        <w:rPr>
          <w:rFonts w:ascii="Georgia" w:hAnsi="Georgia"/>
          <w:color w:val="666666"/>
          <w:sz w:val="21"/>
          <w:szCs w:val="21"/>
        </w:rPr>
        <w:t>等字母）。修改其他教程的代码时注意库的使用。其他教程大多使用</w:t>
      </w:r>
      <w:r>
        <w:rPr>
          <w:rFonts w:ascii="Georgia" w:hAnsi="Georgia"/>
          <w:color w:val="666666"/>
          <w:sz w:val="21"/>
          <w:szCs w:val="21"/>
        </w:rPr>
        <w:t>OpenGL 2</w:t>
      </w:r>
      <w:r>
        <w:rPr>
          <w:rFonts w:ascii="Georgia" w:hAnsi="Georgia"/>
          <w:color w:val="666666"/>
          <w:sz w:val="21"/>
          <w:szCs w:val="21"/>
        </w:rPr>
        <w:t>，和本教程不兼容。很可惜，我还没找到一个足够好的、能处理</w:t>
      </w:r>
      <w:r>
        <w:rPr>
          <w:rFonts w:ascii="Georgia" w:hAnsi="Georgia"/>
          <w:color w:val="666666"/>
          <w:sz w:val="21"/>
          <w:szCs w:val="21"/>
        </w:rPr>
        <w:t>UTF-8</w:t>
      </w:r>
      <w:r>
        <w:rPr>
          <w:rFonts w:ascii="Georgia" w:hAnsi="Georgia"/>
          <w:color w:val="666666"/>
          <w:sz w:val="21"/>
          <w:szCs w:val="21"/>
        </w:rPr>
        <w:t>字符集的库。</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顺带提一下，您最好看看</w:t>
      </w:r>
      <w:r>
        <w:rPr>
          <w:rFonts w:ascii="Georgia" w:hAnsi="Georgia"/>
          <w:color w:val="666666"/>
          <w:sz w:val="21"/>
          <w:szCs w:val="21"/>
        </w:rPr>
        <w:t>Joel Spolsky</w:t>
      </w:r>
      <w:r>
        <w:rPr>
          <w:rFonts w:ascii="Georgia" w:hAnsi="Georgia"/>
          <w:color w:val="666666"/>
          <w:sz w:val="21"/>
          <w:szCs w:val="21"/>
        </w:rPr>
        <w:t>写的</w:t>
      </w:r>
      <w:hyperlink r:id="rId135" w:history="1">
        <w:r>
          <w:rPr>
            <w:rStyle w:val="a3"/>
            <w:rFonts w:ascii="Georgia" w:hAnsi="Georgia"/>
            <w:color w:val="499EF3"/>
            <w:sz w:val="21"/>
            <w:szCs w:val="21"/>
          </w:rPr>
          <w:t>The Absolute Minimum Every Software Developer Absolutely, Positively Must Know About Unicode and Character Sets (No Excuses!)</w:t>
        </w:r>
      </w:hyperlink>
      <w:r>
        <w:rPr>
          <w:rFonts w:ascii="Georgia" w:hAnsi="Georgia"/>
          <w:color w:val="666666"/>
          <w:sz w:val="21"/>
          <w:szCs w:val="21"/>
        </w:rPr>
        <w:t>。</w:t>
      </w:r>
    </w:p>
    <w:p w:rsidR="006125EC" w:rsidRDefault="006125EC" w:rsidP="006125EC">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如果您需要处理大量的文本，可以参考这篇</w:t>
      </w:r>
      <w:hyperlink r:id="rId136" w:history="1">
        <w:r>
          <w:rPr>
            <w:rStyle w:val="a3"/>
            <w:rFonts w:ascii="Georgia" w:hAnsi="Georgia"/>
            <w:color w:val="499EF3"/>
            <w:sz w:val="21"/>
            <w:szCs w:val="21"/>
          </w:rPr>
          <w:t>Valve</w:t>
        </w:r>
        <w:r>
          <w:rPr>
            <w:rStyle w:val="a3"/>
            <w:rFonts w:ascii="Georgia" w:hAnsi="Georgia"/>
            <w:color w:val="499EF3"/>
            <w:sz w:val="21"/>
            <w:szCs w:val="21"/>
          </w:rPr>
          <w:t>的文章</w:t>
        </w:r>
      </w:hyperlink>
      <w:r>
        <w:rPr>
          <w:rFonts w:ascii="Georgia" w:hAnsi="Georgia"/>
          <w:color w:val="666666"/>
          <w:sz w:val="21"/>
          <w:szCs w:val="21"/>
        </w:rPr>
        <w:t>。</w:t>
      </w:r>
    </w:p>
    <w:p w:rsidR="006125EC" w:rsidRDefault="006125EC" w:rsidP="006125EC">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第十二课：</w:t>
      </w:r>
      <w:r>
        <w:rPr>
          <w:rFonts w:ascii="Segoe UI Light" w:hAnsi="Segoe UI Light"/>
          <w:color w:val="666666"/>
          <w:sz w:val="36"/>
          <w:szCs w:val="36"/>
        </w:rPr>
        <w:t>OpenGL</w:t>
      </w:r>
      <w:r>
        <w:rPr>
          <w:rFonts w:ascii="Segoe UI Light" w:hAnsi="Segoe UI Light"/>
          <w:color w:val="666666"/>
          <w:sz w:val="36"/>
          <w:szCs w:val="36"/>
        </w:rPr>
        <w:t>扩展</w:t>
      </w:r>
    </w:p>
    <w:p w:rsidR="008F3B78" w:rsidRDefault="008F3B78" w:rsidP="008F3B78">
      <w:pPr>
        <w:shd w:val="clear" w:color="auto" w:fill="F4F5F6"/>
        <w:spacing w:line="315" w:lineRule="atLeast"/>
        <w:rPr>
          <w:rFonts w:ascii="Georgia" w:hAnsi="Georgia"/>
          <w:color w:val="666666"/>
          <w:szCs w:val="21"/>
        </w:rPr>
      </w:pPr>
      <w:r>
        <w:rPr>
          <w:rFonts w:ascii="Georgia" w:hAnsi="Georgia"/>
          <w:color w:val="666666"/>
          <w:szCs w:val="21"/>
        </w:rPr>
        <w:br/>
      </w:r>
      <w:hyperlink r:id="rId137" w:history="1">
        <w:r>
          <w:rPr>
            <w:rStyle w:val="a3"/>
            <w:rFonts w:ascii="Georgia" w:hAnsi="Georgia"/>
            <w:color w:val="499EF3"/>
            <w:szCs w:val="21"/>
          </w:rPr>
          <w:t>OpenGL3.0</w:t>
        </w:r>
        <w:r>
          <w:rPr>
            <w:rStyle w:val="a3"/>
            <w:rFonts w:ascii="Georgia" w:hAnsi="Georgia"/>
            <w:color w:val="499EF3"/>
            <w:szCs w:val="21"/>
          </w:rPr>
          <w:t>教程</w:t>
        </w:r>
      </w:hyperlink>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38" w:history="1">
        <w:r>
          <w:rPr>
            <w:rStyle w:val="a3"/>
            <w:rFonts w:ascii="Georgia" w:hAnsi="Georgia"/>
            <w:color w:val="499EF3"/>
            <w:sz w:val="21"/>
            <w:szCs w:val="21"/>
          </w:rPr>
          <w:t>http://www.opengl-tutorial.org/intermediate-tutorials/tutorial-12-opengl-extensions/</w:t>
        </w:r>
      </w:hyperlink>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39" w:history="1">
        <w:r>
          <w:rPr>
            <w:rStyle w:val="a3"/>
            <w:rFonts w:ascii="Georgia" w:hAnsi="Georgia"/>
            <w:color w:val="499EF3"/>
            <w:sz w:val="21"/>
            <w:szCs w:val="21"/>
          </w:rPr>
          <w:t>https://github.com/cybercser/OpenGL_3_3_Tutorial_Translation/blob/master/Tutorial%2011%202D%20text%20opengl-tutorial.org.md</w:t>
        </w:r>
      </w:hyperlink>
    </w:p>
    <w:p w:rsidR="008F3B78" w:rsidRDefault="008F3B78" w:rsidP="008F3B78">
      <w:pPr>
        <w:pStyle w:val="3"/>
        <w:shd w:val="clear" w:color="auto" w:fill="FFFFFF"/>
        <w:rPr>
          <w:rFonts w:ascii="Georgia" w:hAnsi="Georgia"/>
          <w:color w:val="666666"/>
          <w:sz w:val="27"/>
          <w:szCs w:val="27"/>
        </w:rPr>
      </w:pPr>
      <w:r>
        <w:rPr>
          <w:rFonts w:ascii="Georgia" w:hAnsi="Georgia"/>
          <w:color w:val="666666"/>
        </w:rPr>
        <w:lastRenderedPageBreak/>
        <w:t>扩展</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GPU</w:t>
      </w:r>
      <w:r>
        <w:rPr>
          <w:rFonts w:ascii="Georgia" w:hAnsi="Georgia"/>
          <w:color w:val="666666"/>
          <w:sz w:val="21"/>
          <w:szCs w:val="21"/>
        </w:rPr>
        <w:t>的性能随着更新换代一直在提高，支持渲染更多的三角形和像素点。然而，原始性能不是我们唯一关心的。</w:t>
      </w:r>
      <w:r>
        <w:rPr>
          <w:rFonts w:ascii="Georgia" w:hAnsi="Georgia"/>
          <w:color w:val="666666"/>
          <w:sz w:val="21"/>
          <w:szCs w:val="21"/>
        </w:rPr>
        <w:t>NVIDIA, AMD</w:t>
      </w:r>
      <w:r>
        <w:rPr>
          <w:rFonts w:ascii="Georgia" w:hAnsi="Georgia"/>
          <w:color w:val="666666"/>
          <w:sz w:val="21"/>
          <w:szCs w:val="21"/>
        </w:rPr>
        <w:t>和</w:t>
      </w:r>
      <w:r>
        <w:rPr>
          <w:rFonts w:ascii="Georgia" w:hAnsi="Georgia"/>
          <w:color w:val="666666"/>
          <w:sz w:val="21"/>
          <w:szCs w:val="21"/>
        </w:rPr>
        <w:t>Intel</w:t>
      </w:r>
      <w:r>
        <w:rPr>
          <w:rFonts w:ascii="Georgia" w:hAnsi="Georgia"/>
          <w:color w:val="666666"/>
          <w:sz w:val="21"/>
          <w:szCs w:val="21"/>
        </w:rPr>
        <w:t>也通过增加功能来改善他们的显卡。来看一些例子。</w:t>
      </w:r>
    </w:p>
    <w:p w:rsidR="008F3B78" w:rsidRDefault="008F3B78" w:rsidP="008F3B78">
      <w:pPr>
        <w:pStyle w:val="4"/>
        <w:shd w:val="clear" w:color="auto" w:fill="FFFFFF"/>
        <w:spacing w:line="315" w:lineRule="atLeast"/>
        <w:rPr>
          <w:rFonts w:ascii="Georgia" w:hAnsi="Georgia"/>
          <w:color w:val="666666"/>
          <w:sz w:val="21"/>
          <w:szCs w:val="21"/>
        </w:rPr>
      </w:pPr>
      <w:r>
        <w:rPr>
          <w:rFonts w:ascii="Georgia" w:hAnsi="Georgia"/>
          <w:color w:val="666666"/>
          <w:sz w:val="21"/>
          <w:szCs w:val="21"/>
        </w:rPr>
        <w:t>ARB_fragment_program</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回溯到</w:t>
      </w:r>
      <w:r>
        <w:rPr>
          <w:rFonts w:ascii="Georgia" w:hAnsi="Georgia"/>
          <w:color w:val="666666"/>
          <w:sz w:val="21"/>
          <w:szCs w:val="21"/>
        </w:rPr>
        <w:t>2002</w:t>
      </w:r>
      <w:r>
        <w:rPr>
          <w:rFonts w:ascii="Georgia" w:hAnsi="Georgia"/>
          <w:color w:val="666666"/>
          <w:sz w:val="21"/>
          <w:szCs w:val="21"/>
        </w:rPr>
        <w:t>年，</w:t>
      </w:r>
      <w:r>
        <w:rPr>
          <w:rFonts w:ascii="Georgia" w:hAnsi="Georgia"/>
          <w:color w:val="666666"/>
          <w:sz w:val="21"/>
          <w:szCs w:val="21"/>
        </w:rPr>
        <w:t>GPU</w:t>
      </w:r>
      <w:r>
        <w:rPr>
          <w:rFonts w:ascii="Georgia" w:hAnsi="Georgia"/>
          <w:color w:val="666666"/>
          <w:sz w:val="21"/>
          <w:szCs w:val="21"/>
        </w:rPr>
        <w:t>都没有顶点着色器或片断着色器：所有的一切都硬编码在芯片中。这被称为固定功能流水线（</w:t>
      </w:r>
      <w:r>
        <w:rPr>
          <w:rFonts w:ascii="Georgia" w:hAnsi="Georgia"/>
          <w:color w:val="666666"/>
          <w:sz w:val="21"/>
          <w:szCs w:val="21"/>
        </w:rPr>
        <w:t>Fixed-Function Pipeline (FFP)</w:t>
      </w:r>
      <w:r>
        <w:rPr>
          <w:rFonts w:ascii="Georgia" w:hAnsi="Georgia"/>
          <w:color w:val="666666"/>
          <w:sz w:val="21"/>
          <w:szCs w:val="21"/>
        </w:rPr>
        <w:t>）。同样地，当时最新的</w:t>
      </w:r>
      <w:r>
        <w:rPr>
          <w:rFonts w:ascii="Georgia" w:hAnsi="Georgia"/>
          <w:color w:val="666666"/>
          <w:sz w:val="21"/>
          <w:szCs w:val="21"/>
        </w:rPr>
        <w:t>OpenGL 1.3</w:t>
      </w:r>
      <w:r>
        <w:rPr>
          <w:rFonts w:ascii="Georgia" w:hAnsi="Georgia"/>
          <w:color w:val="666666"/>
          <w:sz w:val="21"/>
          <w:szCs w:val="21"/>
        </w:rPr>
        <w:t>中也没有接口可以创建、操作和使用所谓的</w:t>
      </w:r>
      <w:r>
        <w:rPr>
          <w:rFonts w:ascii="Georgia" w:hAnsi="Georgia"/>
          <w:color w:val="666666"/>
          <w:sz w:val="21"/>
          <w:szCs w:val="21"/>
        </w:rPr>
        <w:t>“</w:t>
      </w:r>
      <w:r>
        <w:rPr>
          <w:rFonts w:ascii="Georgia" w:hAnsi="Georgia"/>
          <w:color w:val="666666"/>
          <w:sz w:val="21"/>
          <w:szCs w:val="21"/>
        </w:rPr>
        <w:t>着色器</w:t>
      </w:r>
      <w:r>
        <w:rPr>
          <w:rFonts w:ascii="Georgia" w:hAnsi="Georgia"/>
          <w:color w:val="666666"/>
          <w:sz w:val="21"/>
          <w:szCs w:val="21"/>
        </w:rPr>
        <w:t>”</w:t>
      </w:r>
      <w:r>
        <w:rPr>
          <w:rFonts w:ascii="Georgia" w:hAnsi="Georgia"/>
          <w:color w:val="666666"/>
          <w:sz w:val="21"/>
          <w:szCs w:val="21"/>
        </w:rPr>
        <w:t>，因为它根本不存在。接着</w:t>
      </w:r>
      <w:r>
        <w:rPr>
          <w:rFonts w:ascii="Georgia" w:hAnsi="Georgia"/>
          <w:color w:val="666666"/>
          <w:sz w:val="21"/>
          <w:szCs w:val="21"/>
        </w:rPr>
        <w:t>NVIDIA</w:t>
      </w:r>
      <w:r>
        <w:rPr>
          <w:rFonts w:ascii="Georgia" w:hAnsi="Georgia"/>
          <w:color w:val="666666"/>
          <w:sz w:val="21"/>
          <w:szCs w:val="21"/>
        </w:rPr>
        <w:t>决定用实际代码描述渲染过程，来取代数以百计的标记和状态量。这就是</w:t>
      </w:r>
      <w:r>
        <w:rPr>
          <w:rFonts w:ascii="Georgia" w:hAnsi="Georgia"/>
          <w:color w:val="666666"/>
          <w:sz w:val="21"/>
          <w:szCs w:val="21"/>
        </w:rPr>
        <w:t>ARB_fragment_program</w:t>
      </w:r>
      <w:r>
        <w:rPr>
          <w:rFonts w:ascii="Georgia" w:hAnsi="Georgia"/>
          <w:color w:val="666666"/>
          <w:sz w:val="21"/>
          <w:szCs w:val="21"/>
        </w:rPr>
        <w:t>的由来。当时还没有</w:t>
      </w:r>
      <w:r>
        <w:rPr>
          <w:rFonts w:ascii="Georgia" w:hAnsi="Georgia"/>
          <w:color w:val="666666"/>
          <w:sz w:val="21"/>
          <w:szCs w:val="21"/>
        </w:rPr>
        <w:t>GLSL</w:t>
      </w:r>
      <w:r>
        <w:rPr>
          <w:rFonts w:ascii="Georgia" w:hAnsi="Georgia"/>
          <w:color w:val="666666"/>
          <w:sz w:val="21"/>
          <w:szCs w:val="21"/>
        </w:rPr>
        <w:t>，但你可以写这样的程序：</w:t>
      </w:r>
    </w:p>
    <w:p w:rsidR="008F3B78" w:rsidRDefault="008F3B78" w:rsidP="008F3B78">
      <w:pPr>
        <w:pStyle w:val="HTML"/>
        <w:shd w:val="clear" w:color="auto" w:fill="23241F"/>
        <w:spacing w:before="240" w:after="240"/>
        <w:rPr>
          <w:color w:val="FFFFF1"/>
        </w:rPr>
      </w:pPr>
      <w:r>
        <w:rPr>
          <w:color w:val="FFFFF1"/>
        </w:rPr>
        <w:t>!!ARBfp1.0 MOV result.color, fragment.color; END</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但若要显式地令</w:t>
      </w:r>
      <w:r>
        <w:rPr>
          <w:rFonts w:ascii="Georgia" w:hAnsi="Georgia"/>
          <w:color w:val="666666"/>
          <w:sz w:val="21"/>
          <w:szCs w:val="21"/>
        </w:rPr>
        <w:t>OpenGL</w:t>
      </w:r>
      <w:r>
        <w:rPr>
          <w:rFonts w:ascii="Georgia" w:hAnsi="Georgia"/>
          <w:color w:val="666666"/>
          <w:sz w:val="21"/>
          <w:szCs w:val="21"/>
        </w:rPr>
        <w:t>使用这些代码，你需要一些还不在</w:t>
      </w:r>
      <w:r>
        <w:rPr>
          <w:rFonts w:ascii="Georgia" w:hAnsi="Georgia"/>
          <w:color w:val="666666"/>
          <w:sz w:val="21"/>
          <w:szCs w:val="21"/>
        </w:rPr>
        <w:t>OpenGL</w:t>
      </w:r>
      <w:r>
        <w:rPr>
          <w:rFonts w:ascii="Georgia" w:hAnsi="Georgia"/>
          <w:color w:val="666666"/>
          <w:sz w:val="21"/>
          <w:szCs w:val="21"/>
        </w:rPr>
        <w:t>里的特殊函数。在进行解释前，再举个例子。</w:t>
      </w:r>
    </w:p>
    <w:p w:rsidR="008F3B78" w:rsidRDefault="008F3B78" w:rsidP="008F3B78">
      <w:pPr>
        <w:pStyle w:val="4"/>
        <w:shd w:val="clear" w:color="auto" w:fill="FFFFFF"/>
        <w:spacing w:line="315" w:lineRule="atLeast"/>
        <w:rPr>
          <w:rFonts w:ascii="Georgia" w:hAnsi="Georgia"/>
          <w:color w:val="666666"/>
          <w:sz w:val="21"/>
          <w:szCs w:val="21"/>
        </w:rPr>
      </w:pPr>
      <w:r>
        <w:rPr>
          <w:rFonts w:ascii="Georgia" w:hAnsi="Georgia"/>
          <w:color w:val="666666"/>
          <w:sz w:val="21"/>
          <w:szCs w:val="21"/>
        </w:rPr>
        <w:t>ARB_debug_output</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好，你说『</w:t>
      </w:r>
      <w:r>
        <w:rPr>
          <w:rFonts w:ascii="Georgia" w:hAnsi="Georgia"/>
          <w:color w:val="666666"/>
          <w:sz w:val="21"/>
          <w:szCs w:val="21"/>
        </w:rPr>
        <w:t>ARB_fragment_program</w:t>
      </w:r>
      <w:r>
        <w:rPr>
          <w:rFonts w:ascii="Georgia" w:hAnsi="Georgia"/>
          <w:color w:val="666666"/>
          <w:sz w:val="21"/>
          <w:szCs w:val="21"/>
        </w:rPr>
        <w:t>太老了，所以我不需要扩展这东西』？其实有不少新的扩展非常方便。其中一个便是</w:t>
      </w:r>
      <w:r>
        <w:rPr>
          <w:rFonts w:ascii="Georgia" w:hAnsi="Georgia"/>
          <w:color w:val="666666"/>
          <w:sz w:val="21"/>
          <w:szCs w:val="21"/>
        </w:rPr>
        <w:t>ARB_debug_output</w:t>
      </w:r>
      <w:r>
        <w:rPr>
          <w:rFonts w:ascii="Georgia" w:hAnsi="Georgia"/>
          <w:color w:val="666666"/>
          <w:sz w:val="21"/>
          <w:szCs w:val="21"/>
        </w:rPr>
        <w:t>，它提供了一个不存在于</w:t>
      </w:r>
      <w:r>
        <w:rPr>
          <w:rFonts w:ascii="Georgia" w:hAnsi="Georgia"/>
          <w:color w:val="666666"/>
          <w:sz w:val="21"/>
          <w:szCs w:val="21"/>
        </w:rPr>
        <w:t>OpenGL 3.3</w:t>
      </w:r>
      <w:r>
        <w:rPr>
          <w:rFonts w:ascii="Georgia" w:hAnsi="Georgia"/>
          <w:color w:val="666666"/>
          <w:sz w:val="21"/>
          <w:szCs w:val="21"/>
        </w:rPr>
        <w:t>中的，但你可以</w:t>
      </w:r>
      <w:r>
        <w:rPr>
          <w:rFonts w:ascii="Georgia" w:hAnsi="Georgia"/>
          <w:color w:val="666666"/>
          <w:sz w:val="21"/>
          <w:szCs w:val="21"/>
        </w:rPr>
        <w:t>/</w:t>
      </w:r>
      <w:r>
        <w:rPr>
          <w:rFonts w:ascii="Georgia" w:hAnsi="Georgia"/>
          <w:color w:val="666666"/>
          <w:sz w:val="21"/>
          <w:szCs w:val="21"/>
        </w:rPr>
        <w:t>应该用到的功能。它定义了像</w:t>
      </w:r>
      <w:r>
        <w:rPr>
          <w:rFonts w:ascii="Georgia" w:hAnsi="Georgia"/>
          <w:color w:val="666666"/>
          <w:sz w:val="21"/>
          <w:szCs w:val="21"/>
        </w:rPr>
        <w:t>GL_DEBUG_OUTPUT_SYNCHRONOUS_ARB</w:t>
      </w:r>
      <w:r>
        <w:rPr>
          <w:rFonts w:ascii="Georgia" w:hAnsi="Georgia"/>
          <w:color w:val="666666"/>
          <w:sz w:val="21"/>
          <w:szCs w:val="21"/>
        </w:rPr>
        <w:t>或</w:t>
      </w:r>
      <w:r>
        <w:rPr>
          <w:rFonts w:ascii="Georgia" w:hAnsi="Georgia"/>
          <w:color w:val="666666"/>
          <w:sz w:val="21"/>
          <w:szCs w:val="21"/>
        </w:rPr>
        <w:t>GL_DEBUG_SEVERITY_MEDIUM_ARB</w:t>
      </w:r>
      <w:r>
        <w:rPr>
          <w:rFonts w:ascii="Georgia" w:hAnsi="Georgia"/>
          <w:color w:val="666666"/>
          <w:sz w:val="21"/>
          <w:szCs w:val="21"/>
        </w:rPr>
        <w:t>之类的字符串，和</w:t>
      </w:r>
      <w:r>
        <w:rPr>
          <w:rFonts w:ascii="Georgia" w:hAnsi="Georgia"/>
          <w:color w:val="666666"/>
          <w:sz w:val="21"/>
          <w:szCs w:val="21"/>
        </w:rPr>
        <w:t>DebugMessageCallbackARB</w:t>
      </w:r>
      <w:r>
        <w:rPr>
          <w:rFonts w:ascii="Georgia" w:hAnsi="Georgia"/>
          <w:color w:val="666666"/>
          <w:sz w:val="21"/>
          <w:szCs w:val="21"/>
        </w:rPr>
        <w:t>这样的函数。这个扩展的伟大之处在于，当你写了一些不正确的代码，例如：</w:t>
      </w:r>
    </w:p>
    <w:p w:rsidR="008F3B78" w:rsidRDefault="008F3B78" w:rsidP="008F3B78">
      <w:pPr>
        <w:pStyle w:val="HTML"/>
        <w:shd w:val="clear" w:color="auto" w:fill="23241F"/>
        <w:spacing w:before="240" w:after="240"/>
        <w:rPr>
          <w:color w:val="FFFFF1"/>
        </w:rPr>
      </w:pPr>
      <w:proofErr w:type="gramStart"/>
      <w:r>
        <w:rPr>
          <w:color w:val="FFFFF1"/>
        </w:rPr>
        <w:t>glEnable(</w:t>
      </w:r>
      <w:proofErr w:type="gramEnd"/>
      <w:r>
        <w:rPr>
          <w:color w:val="FFFFF1"/>
        </w:rPr>
        <w:t>GL_TEXTURE); // Incorrect ! You probably meant GL_TEXTURE_</w:t>
      </w:r>
      <w:proofErr w:type="gramStart"/>
      <w:r>
        <w:rPr>
          <w:color w:val="FFFFF1"/>
        </w:rPr>
        <w:t>2D !</w:t>
      </w:r>
      <w:proofErr w:type="gramEnd"/>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你能得到错误消息和错误的精确位置。总结：</w:t>
      </w:r>
    </w:p>
    <w:p w:rsidR="008F3B78" w:rsidRDefault="008F3B78" w:rsidP="008F3B78">
      <w:pPr>
        <w:widowControl/>
        <w:numPr>
          <w:ilvl w:val="0"/>
          <w:numId w:val="3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即便在现在的</w:t>
      </w:r>
      <w:r>
        <w:rPr>
          <w:rFonts w:ascii="Georgia" w:hAnsi="Georgia"/>
          <w:color w:val="666666"/>
          <w:szCs w:val="21"/>
        </w:rPr>
        <w:t>OpenGL 3.3</w:t>
      </w:r>
      <w:r>
        <w:rPr>
          <w:rFonts w:ascii="Georgia" w:hAnsi="Georgia"/>
          <w:color w:val="666666"/>
          <w:szCs w:val="21"/>
        </w:rPr>
        <w:t>中，扩展仍旧十分有用。</w:t>
      </w:r>
    </w:p>
    <w:p w:rsidR="008F3B78" w:rsidRDefault="008F3B78" w:rsidP="008F3B78">
      <w:pPr>
        <w:widowControl/>
        <w:numPr>
          <w:ilvl w:val="0"/>
          <w:numId w:val="3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请使用</w:t>
      </w:r>
      <w:r>
        <w:rPr>
          <w:rFonts w:ascii="Georgia" w:hAnsi="Georgia"/>
          <w:color w:val="666666"/>
          <w:szCs w:val="21"/>
        </w:rPr>
        <w:t xml:space="preserve">ARB_debug_output </w:t>
      </w:r>
      <w:r>
        <w:rPr>
          <w:rFonts w:ascii="Georgia" w:hAnsi="Georgia"/>
          <w:color w:val="666666"/>
          <w:szCs w:val="21"/>
        </w:rPr>
        <w:t>！下文有链接。</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6461125"/>
            <wp:effectExtent l="0" t="0" r="0" b="0"/>
            <wp:docPr id="68" name="图片 68" descr="http://www.tairan.com/usr/uploads/2014/04/breakpoint-1024x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tairan.com/usr/uploads/2014/04/breakpoint-1024x67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756775" cy="6461125"/>
                    </a:xfrm>
                    <a:prstGeom prst="rect">
                      <a:avLst/>
                    </a:prstGeom>
                    <a:noFill/>
                    <a:ln>
                      <a:noFill/>
                    </a:ln>
                  </pic:spPr>
                </pic:pic>
              </a:graphicData>
            </a:graphic>
          </wp:inline>
        </w:drawing>
      </w:r>
    </w:p>
    <w:p w:rsidR="008F3B78" w:rsidRDefault="008F3B78" w:rsidP="008F3B78">
      <w:pPr>
        <w:pStyle w:val="4"/>
        <w:shd w:val="clear" w:color="auto" w:fill="FFFFFF"/>
        <w:spacing w:line="315" w:lineRule="atLeast"/>
        <w:rPr>
          <w:rFonts w:ascii="Georgia" w:hAnsi="Georgia"/>
          <w:color w:val="666666"/>
          <w:sz w:val="21"/>
          <w:szCs w:val="21"/>
        </w:rPr>
      </w:pPr>
      <w:r>
        <w:rPr>
          <w:rFonts w:ascii="Georgia" w:hAnsi="Georgia"/>
          <w:color w:val="666666"/>
          <w:sz w:val="21"/>
          <w:szCs w:val="21"/>
        </w:rPr>
        <w:t>获取扩展</w:t>
      </w:r>
      <w:r>
        <w:rPr>
          <w:rFonts w:ascii="Georgia" w:hAnsi="Georgia"/>
          <w:color w:val="666666"/>
          <w:sz w:val="21"/>
          <w:szCs w:val="21"/>
        </w:rPr>
        <w:t xml:space="preserve"> – </w:t>
      </w:r>
      <w:r>
        <w:rPr>
          <w:rFonts w:ascii="Georgia" w:hAnsi="Georgia"/>
          <w:color w:val="666666"/>
          <w:sz w:val="21"/>
          <w:szCs w:val="21"/>
        </w:rPr>
        <w:t>复杂的方式</w:t>
      </w:r>
    </w:p>
    <w:p w:rsidR="008F3B78" w:rsidRDefault="008F3B78" w:rsidP="008F3B78">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『手动』查找一个扩展的方法是使用以下代码片断</w:t>
      </w:r>
      <w:r>
        <w:rPr>
          <w:rFonts w:ascii="Georgia" w:hAnsi="Georgia"/>
          <w:color w:val="666666"/>
          <w:sz w:val="21"/>
          <w:szCs w:val="21"/>
        </w:rPr>
        <w:t xml:space="preserve"> (</w:t>
      </w:r>
      <w:r>
        <w:rPr>
          <w:rFonts w:ascii="Georgia" w:hAnsi="Georgia"/>
          <w:color w:val="666666"/>
          <w:sz w:val="21"/>
          <w:szCs w:val="21"/>
        </w:rPr>
        <w:t>转自</w:t>
      </w:r>
      <w:r>
        <w:rPr>
          <w:rFonts w:ascii="Georgia" w:hAnsi="Georgia"/>
          <w:color w:val="666666"/>
          <w:sz w:val="21"/>
          <w:szCs w:val="21"/>
        </w:rPr>
        <w:t>OpenGL.org wiki)</w:t>
      </w:r>
      <w:r>
        <w:rPr>
          <w:rFonts w:ascii="Georgia" w:hAnsi="Georgia"/>
          <w:color w:val="666666"/>
          <w:sz w:val="21"/>
          <w:szCs w:val="21"/>
        </w:rPr>
        <w:t>：</w:t>
      </w:r>
    </w:p>
    <w:p w:rsidR="008F3B78" w:rsidRDefault="008F3B78" w:rsidP="008F3B78">
      <w:pPr>
        <w:pStyle w:val="HTML"/>
        <w:shd w:val="clear" w:color="auto" w:fill="23241F"/>
        <w:spacing w:before="240" w:after="240"/>
        <w:rPr>
          <w:color w:val="FFFFF1"/>
        </w:rPr>
      </w:pPr>
      <w:proofErr w:type="gramStart"/>
      <w:r>
        <w:rPr>
          <w:color w:val="FFFFF1"/>
        </w:rPr>
        <w:t>int</w:t>
      </w:r>
      <w:proofErr w:type="gramEnd"/>
      <w:r>
        <w:rPr>
          <w:color w:val="FFFFF1"/>
        </w:rPr>
        <w:t xml:space="preserve"> NumberOfExtensions;</w:t>
      </w:r>
    </w:p>
    <w:p w:rsidR="008F3B78" w:rsidRDefault="008F3B78" w:rsidP="008F3B78">
      <w:pPr>
        <w:pStyle w:val="HTML"/>
        <w:shd w:val="clear" w:color="auto" w:fill="23241F"/>
        <w:spacing w:before="240" w:after="240"/>
        <w:rPr>
          <w:color w:val="FFFFF1"/>
        </w:rPr>
      </w:pPr>
      <w:proofErr w:type="gramStart"/>
      <w:r>
        <w:rPr>
          <w:color w:val="FFFFF1"/>
        </w:rPr>
        <w:t>glGetIntegerv(</w:t>
      </w:r>
      <w:proofErr w:type="gramEnd"/>
      <w:r>
        <w:rPr>
          <w:color w:val="FFFFF1"/>
        </w:rPr>
        <w:t>GL_NUM_EXTENSIONS, &amp;NumberOfExtensions);</w:t>
      </w:r>
    </w:p>
    <w:p w:rsidR="008F3B78" w:rsidRDefault="008F3B78" w:rsidP="008F3B78">
      <w:pPr>
        <w:pStyle w:val="HTML"/>
        <w:shd w:val="clear" w:color="auto" w:fill="23241F"/>
        <w:spacing w:before="240" w:after="240"/>
        <w:rPr>
          <w:color w:val="FFFFF1"/>
        </w:rPr>
      </w:pPr>
      <w:proofErr w:type="gramStart"/>
      <w:r>
        <w:rPr>
          <w:color w:val="FFFFF1"/>
        </w:rPr>
        <w:t>for(</w:t>
      </w:r>
      <w:proofErr w:type="gramEnd"/>
      <w:r>
        <w:rPr>
          <w:color w:val="FFFFF1"/>
        </w:rPr>
        <w:t>i=0; i&lt;="" pre=""&gt;</w:t>
      </w:r>
    </w:p>
    <w:p w:rsidR="008F3B78" w:rsidRDefault="008F3B78" w:rsidP="008F3B78">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获得所有的扩展</w:t>
      </w:r>
      <w:r>
        <w:rPr>
          <w:color w:val="FFFFF1"/>
        </w:rPr>
        <w:t xml:space="preserve"> – </w:t>
      </w:r>
      <w:r>
        <w:rPr>
          <w:color w:val="FFFFF1"/>
        </w:rPr>
        <w:t>简单的方式</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上面的方式太复杂。若用GLEW, GLee, gl3w这些库，就简单多了。例如，有了GLEW，你只需要在创建窗口后调用glewInit()，不少方便的变量就创建好了：</w:t>
      </w:r>
    </w:p>
    <w:p w:rsidR="008F3B78" w:rsidRDefault="008F3B78" w:rsidP="008F3B78">
      <w:pPr>
        <w:pStyle w:val="HTML"/>
        <w:shd w:val="clear" w:color="auto" w:fill="23241F"/>
        <w:spacing w:before="240" w:after="240"/>
        <w:rPr>
          <w:color w:val="FFFFF1"/>
        </w:rPr>
      </w:pPr>
      <w:proofErr w:type="gramStart"/>
      <w:r>
        <w:rPr>
          <w:color w:val="FFFFF1"/>
        </w:rPr>
        <w:t>if</w:t>
      </w:r>
      <w:proofErr w:type="gramEnd"/>
      <w:r>
        <w:rPr>
          <w:color w:val="FFFFF1"/>
        </w:rPr>
        <w:t xml:space="preserve"> (GLEW_ARB_debug_output){ // Ta-Dah ! }</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(小心：debug_output是特殊的，因为你需要在上下文创建的时候启用它。在GLFW中，这通过glfwOpenWindowHint(GLFW_OPENGL_DEBUG_CONTEXT, 1)完成。)</w:t>
      </w:r>
    </w:p>
    <w:p w:rsidR="008F3B78" w:rsidRDefault="008F3B78" w:rsidP="008F3B78">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ARB vs EXT vs …</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扩展的名字暗示了它的适用范围：</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6"/>
          <w:color w:val="FFFFF1"/>
        </w:rPr>
      </w:pPr>
      <w:r>
        <w:rPr>
          <w:color w:val="FFFFF1"/>
        </w:rPr>
        <w:t>GL</w:t>
      </w:r>
      <w:r>
        <w:rPr>
          <w:rStyle w:val="a6"/>
          <w:color w:val="FFFFF1"/>
        </w:rPr>
        <w:t>:所有平台；</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rStyle w:val="a6"/>
          <w:color w:val="FFFFF1"/>
        </w:rPr>
        <w:t>GLX</w:t>
      </w:r>
      <w:r>
        <w:rPr>
          <w:color w:val="FFFFF1"/>
        </w:rPr>
        <w:t>:只有Linux和Mac下可使用（X11）；</w:t>
      </w:r>
      <w:r>
        <w:rPr>
          <w:color w:val="FFFFF1"/>
        </w:rPr>
        <w:br/>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WGL_:只有Windows下可使用。</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EXT:通用的扩展。</w:t>
      </w:r>
      <w:r>
        <w:rPr>
          <w:color w:val="FFFFF1"/>
        </w:rPr>
        <w:br/>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ARB:已经被OpenGL架构评审委员会的所有成员接受（EXT扩展没多久后就经常被提升为ARB）的扩展。</w:t>
      </w:r>
      <w:r>
        <w:rPr>
          <w:color w:val="FFFFF1"/>
        </w:rPr>
        <w:br/>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NV/AMD/INTEL:顾名思义 =)</w:t>
      </w:r>
    </w:p>
    <w:p w:rsidR="008F3B78" w:rsidRDefault="008F3B78" w:rsidP="008F3B78">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设计与扩展</w:t>
      </w:r>
    </w:p>
    <w:p w:rsidR="008F3B78" w:rsidRDefault="008F3B78" w:rsidP="008F3B78">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问题</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比方说，你的OpenGL 3.3应用程序需要渲染一些大型线条。你能够写一个复杂的顶点着色器来完成，或者简单地用</w:t>
      </w:r>
      <w:hyperlink r:id="rId141" w:history="1">
        <w:r>
          <w:rPr>
            <w:rStyle w:val="a3"/>
            <w:color w:val="499EF3"/>
          </w:rPr>
          <w:t>GL_NV_path_rendering</w:t>
        </w:r>
      </w:hyperlink>
      <w:r>
        <w:rPr>
          <w:color w:val="FFFFF1"/>
        </w:rPr>
        <w:t>，它能帮你处理所有复杂的事。</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因此你可以这样写代码：</w:t>
      </w:r>
    </w:p>
    <w:p w:rsidR="008F3B78" w:rsidRDefault="008F3B78" w:rsidP="008F3B78">
      <w:pPr>
        <w:pStyle w:val="HTML"/>
        <w:shd w:val="clear" w:color="auto" w:fill="23241F"/>
        <w:spacing w:before="240" w:after="240"/>
        <w:rPr>
          <w:color w:val="FFFFF1"/>
        </w:rPr>
      </w:pPr>
      <w:proofErr w:type="gramStart"/>
      <w:r>
        <w:rPr>
          <w:color w:val="FFFFF1"/>
        </w:rPr>
        <w:t>if</w:t>
      </w:r>
      <w:proofErr w:type="gramEnd"/>
      <w:r>
        <w:rPr>
          <w:color w:val="FFFFF1"/>
        </w:rPr>
        <w:t xml:space="preserve"> ( GLEW_NV_path_rendering ){</w:t>
      </w:r>
    </w:p>
    <w:p w:rsidR="008F3B78" w:rsidRDefault="008F3B78" w:rsidP="008F3B78">
      <w:pPr>
        <w:pStyle w:val="HTML"/>
        <w:shd w:val="clear" w:color="auto" w:fill="23241F"/>
        <w:spacing w:before="240" w:after="240"/>
        <w:rPr>
          <w:color w:val="FFFFF1"/>
        </w:rPr>
      </w:pPr>
      <w:r>
        <w:rPr>
          <w:color w:val="FFFFF1"/>
        </w:rPr>
        <w:lastRenderedPageBreak/>
        <w:t xml:space="preserve">    </w:t>
      </w:r>
      <w:proofErr w:type="gramStart"/>
      <w:r>
        <w:rPr>
          <w:color w:val="FFFFF1"/>
        </w:rPr>
        <w:t>glPathStringNV(</w:t>
      </w:r>
      <w:proofErr w:type="gramEnd"/>
      <w:r>
        <w:rPr>
          <w:color w:val="FFFFF1"/>
        </w:rPr>
        <w:t xml:space="preserve"> ... ); // Draw the shape. </w:t>
      </w:r>
      <w:proofErr w:type="gramStart"/>
      <w:r>
        <w:rPr>
          <w:color w:val="FFFFF1"/>
        </w:rPr>
        <w:t>Easy !</w:t>
      </w:r>
      <w:proofErr w:type="gramEnd"/>
    </w:p>
    <w:p w:rsidR="008F3B78" w:rsidRDefault="008F3B78" w:rsidP="008F3B78">
      <w:pPr>
        <w:pStyle w:val="HTML"/>
        <w:shd w:val="clear" w:color="auto" w:fill="23241F"/>
        <w:spacing w:before="240" w:after="240"/>
        <w:rPr>
          <w:color w:val="FFFFF1"/>
        </w:rPr>
      </w:pPr>
      <w:proofErr w:type="gramStart"/>
      <w:r>
        <w:rPr>
          <w:color w:val="FFFFF1"/>
        </w:rPr>
        <w:t>}else</w:t>
      </w:r>
      <w:proofErr w:type="gramEnd"/>
      <w:r>
        <w:rPr>
          <w:color w:val="FFFFF1"/>
        </w:rPr>
        <w:t>{</w:t>
      </w:r>
    </w:p>
    <w:p w:rsidR="008F3B78" w:rsidRDefault="008F3B78" w:rsidP="008F3B78">
      <w:pPr>
        <w:pStyle w:val="HTML"/>
        <w:shd w:val="clear" w:color="auto" w:fill="23241F"/>
        <w:spacing w:before="240" w:after="240"/>
        <w:rPr>
          <w:color w:val="FFFFF1"/>
        </w:rPr>
      </w:pPr>
      <w:r>
        <w:rPr>
          <w:color w:val="FFFFF1"/>
        </w:rPr>
        <w:t xml:space="preserve">    // Else </w:t>
      </w:r>
      <w:proofErr w:type="gramStart"/>
      <w:r>
        <w:rPr>
          <w:color w:val="FFFFF1"/>
        </w:rPr>
        <w:t>what ?</w:t>
      </w:r>
      <w:proofErr w:type="gramEnd"/>
      <w:r>
        <w:rPr>
          <w:color w:val="FFFFF1"/>
        </w:rPr>
        <w:t xml:space="preserve"> You still have to draw the lines</w:t>
      </w:r>
    </w:p>
    <w:p w:rsidR="008F3B78" w:rsidRDefault="008F3B78" w:rsidP="008F3B78">
      <w:pPr>
        <w:pStyle w:val="HTML"/>
        <w:shd w:val="clear" w:color="auto" w:fill="23241F"/>
        <w:spacing w:before="240" w:after="240"/>
        <w:rPr>
          <w:color w:val="FFFFF1"/>
        </w:rPr>
      </w:pPr>
      <w:r>
        <w:rPr>
          <w:color w:val="FFFFF1"/>
        </w:rPr>
        <w:t xml:space="preserve">    // on older NVIDIA hardware, on AMD and on </w:t>
      </w:r>
      <w:proofErr w:type="gramStart"/>
      <w:r>
        <w:rPr>
          <w:color w:val="FFFFF1"/>
        </w:rPr>
        <w:t>INTEL !</w:t>
      </w:r>
      <w:proofErr w:type="gramEnd"/>
    </w:p>
    <w:p w:rsidR="008F3B78" w:rsidRDefault="008F3B78" w:rsidP="008F3B78">
      <w:pPr>
        <w:pStyle w:val="HTML"/>
        <w:shd w:val="clear" w:color="auto" w:fill="23241F"/>
        <w:spacing w:before="240" w:after="240"/>
        <w:rPr>
          <w:color w:val="FFFFF1"/>
        </w:rPr>
      </w:pPr>
      <w:r>
        <w:rPr>
          <w:color w:val="FFFFF1"/>
        </w:rPr>
        <w:t xml:space="preserve">    // So you have to implement it yourself </w:t>
      </w:r>
      <w:proofErr w:type="gramStart"/>
      <w:r>
        <w:rPr>
          <w:color w:val="FFFFF1"/>
        </w:rPr>
        <w:t>anyway !</w:t>
      </w:r>
      <w:proofErr w:type="gramEnd"/>
    </w:p>
    <w:p w:rsidR="008F3B78" w:rsidRDefault="008F3B78" w:rsidP="008F3B78">
      <w:pPr>
        <w:pStyle w:val="HTML"/>
        <w:shd w:val="clear" w:color="auto" w:fill="23241F"/>
        <w:spacing w:before="240" w:after="240"/>
        <w:rPr>
          <w:color w:val="FFFFF1"/>
        </w:rPr>
      </w:pPr>
      <w:r>
        <w:rPr>
          <w:color w:val="FFFFF1"/>
        </w:rPr>
        <w:t>}</w:t>
      </w:r>
    </w:p>
    <w:p w:rsidR="008F3B78" w:rsidRDefault="008F3B78" w:rsidP="008F3B78">
      <w:pPr>
        <w:pStyle w:val="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均衡</w:t>
      </w:r>
      <w:proofErr w:type="gramStart"/>
      <w:r>
        <w:rPr>
          <w:color w:val="FFFFF1"/>
        </w:rPr>
        <w:t>考量</w:t>
      </w:r>
      <w:proofErr w:type="gramEnd"/>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当使用扩展的益处（如渲染质量、性能），超过维护两种不同方法（如上面的代码，一种靠你自己实现，一种使用扩展）的代价时，通常就选择用扩展。</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例如，在时空幻境（Braid, 一个时空穿越的二维游戏）中，当你干扰时间时，就会有各种各样的图像变形效果，而这种效果在旧硬件上没法渲染。</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而在OpenGL 3.3及更高版本中，包含了99%的你可能会用到的工具。一些扩展很有用，比如GL_AMD_pinned_memory,虽然它通常没法像几年前使用GL_ARB_framebuffer_object(用于纹理渲染)那样让你的游戏看起来变好10倍。</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如果你不得不兼容老硬件，那么就不能用OpenGL 3+，你需要用OpenGL 2+来代替。你将不再能使用各种神奇的扩展了，你需自行处理那些问题。</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更多的细节可以参考例子</w:t>
      </w:r>
      <w:hyperlink r:id="rId142" w:anchor="152" w:history="1">
        <w:r>
          <w:rPr>
            <w:rStyle w:val="a3"/>
            <w:color w:val="499EF3"/>
          </w:rPr>
          <w:t>OpenGL 2.1版本的第14课 – 纹理渲染</w:t>
        </w:r>
      </w:hyperlink>
      <w:r>
        <w:rPr>
          <w:color w:val="FFFFF1"/>
        </w:rPr>
        <w:t>，第152行，需手动检查GL_ARB_framebuffer_object是否存在。常见问题可见FAQ。</w:t>
      </w:r>
    </w:p>
    <w:p w:rsidR="008F3B78" w:rsidRDefault="008F3B78" w:rsidP="008F3B78">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结论</w:t>
      </w:r>
      <w:r>
        <w:rPr>
          <w:color w:val="FFFFF1"/>
        </w:rPr>
        <w:t>Conclusion</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OpenGL扩展提供了一个很好的方式来增强OpenGL的功能，它依赖于你用户的GPU。</w:t>
      </w:r>
    </w:p>
    <w:p w:rsidR="008F3B78" w:rsidRDefault="008F3B78" w:rsidP="008F3B78">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虽然现在扩展属于高级用法（因为大部分功能在核心中已经有了），了解扩展如何运作和怎么用它提高软件性能（付出更高的维护代价）还是很重要的。</w:t>
      </w:r>
    </w:p>
    <w:p w:rsidR="008F3B78" w:rsidRDefault="008F3B78" w:rsidP="008F3B78">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深度阅读</w:t>
      </w:r>
    </w:p>
    <w:p w:rsidR="008F3B78" w:rsidRDefault="008F3B78" w:rsidP="008F3B78">
      <w:pPr>
        <w:pStyle w:val="HTML"/>
        <w:numPr>
          <w:ilvl w:val="0"/>
          <w:numId w:val="34"/>
        </w:numPr>
        <w:shd w:val="clear" w:color="auto" w:fill="23241F"/>
        <w:tabs>
          <w:tab w:val="clear" w:pos="720"/>
        </w:tabs>
        <w:spacing w:before="100" w:beforeAutospacing="1" w:after="100" w:afterAutospacing="1"/>
        <w:rPr>
          <w:color w:val="FFFFF1"/>
        </w:rPr>
      </w:pPr>
      <w:r>
        <w:rPr>
          <w:color w:val="FFFFF1"/>
        </w:rPr>
        <w:t>debug_output tutorial by Aks 因为有GLEW，你可以跳过第一步。</w:t>
      </w:r>
    </w:p>
    <w:p w:rsidR="008F3B78" w:rsidRDefault="008F3B78" w:rsidP="008F3B78">
      <w:pPr>
        <w:pStyle w:val="HTML"/>
        <w:numPr>
          <w:ilvl w:val="0"/>
          <w:numId w:val="34"/>
        </w:numPr>
        <w:shd w:val="clear" w:color="auto" w:fill="23241F"/>
        <w:tabs>
          <w:tab w:val="clear" w:pos="720"/>
        </w:tabs>
        <w:spacing w:before="100" w:beforeAutospacing="1" w:after="100" w:afterAutospacing="1"/>
        <w:rPr>
          <w:color w:val="FFFFF1"/>
        </w:rPr>
      </w:pPr>
      <w:hyperlink r:id="rId143" w:history="1">
        <w:r>
          <w:rPr>
            <w:rStyle w:val="a3"/>
            <w:color w:val="499EF3"/>
          </w:rPr>
          <w:t>The OpenGL extension registry</w:t>
        </w:r>
      </w:hyperlink>
      <w:r>
        <w:rPr>
          <w:color w:val="FFFFF1"/>
        </w:rPr>
        <w:t xml:space="preserve"> 所有扩展的规格说明。圣经。</w:t>
      </w:r>
    </w:p>
    <w:p w:rsidR="008F3B78" w:rsidRDefault="008F3B78" w:rsidP="008F3B78">
      <w:pPr>
        <w:pStyle w:val="HTML"/>
        <w:numPr>
          <w:ilvl w:val="0"/>
          <w:numId w:val="34"/>
        </w:numPr>
        <w:shd w:val="clear" w:color="auto" w:fill="23241F"/>
        <w:tabs>
          <w:tab w:val="clear" w:pos="720"/>
        </w:tabs>
        <w:spacing w:before="100" w:beforeAutospacing="1" w:after="100" w:afterAutospacing="1"/>
        <w:rPr>
          <w:color w:val="FFFFF1"/>
        </w:rPr>
      </w:pPr>
      <w:hyperlink r:id="rId144" w:history="1">
        <w:r>
          <w:rPr>
            <w:rStyle w:val="a3"/>
            <w:color w:val="499EF3"/>
          </w:rPr>
          <w:t>GLEW</w:t>
        </w:r>
      </w:hyperlink>
      <w:r>
        <w:rPr>
          <w:color w:val="FFFFF1"/>
        </w:rPr>
        <w:t xml:space="preserve"> OpenGL标准扩展库</w:t>
      </w:r>
    </w:p>
    <w:p w:rsidR="008F3B78" w:rsidRDefault="008F3B78" w:rsidP="008F3B78">
      <w:pPr>
        <w:pStyle w:val="HTML"/>
        <w:numPr>
          <w:ilvl w:val="0"/>
          <w:numId w:val="34"/>
        </w:numPr>
        <w:shd w:val="clear" w:color="auto" w:fill="23241F"/>
        <w:tabs>
          <w:tab w:val="clear" w:pos="720"/>
        </w:tabs>
        <w:spacing w:before="100" w:beforeAutospacing="1" w:after="100" w:afterAutospacing="1"/>
        <w:rPr>
          <w:color w:val="FFFFF1"/>
        </w:rPr>
      </w:pPr>
      <w:hyperlink r:id="rId145" w:history="1">
        <w:r>
          <w:rPr>
            <w:rStyle w:val="a3"/>
            <w:color w:val="499EF3"/>
          </w:rPr>
          <w:t>gl3w</w:t>
        </w:r>
      </w:hyperlink>
      <w:r>
        <w:rPr>
          <w:color w:val="FFFFF1"/>
        </w:rPr>
        <w:t xml:space="preserve"> 简单的OpenGL 3/4核心配置加载</w:t>
      </w:r>
    </w:p>
    <w:p w:rsidR="008F3B78" w:rsidRDefault="008F3B78" w:rsidP="008F3B78">
      <w:pPr>
        <w:pStyle w:val="HTML"/>
        <w:shd w:val="clear" w:color="auto" w:fill="23241F"/>
        <w:ind w:left="720"/>
        <w:rPr>
          <w:color w:val="FFFFF1"/>
        </w:rPr>
      </w:pPr>
      <w:r>
        <w:rPr>
          <w:color w:val="FFFFF1"/>
        </w:rPr>
        <w:lastRenderedPageBreak/>
        <w:t xml:space="preserve">            </w:t>
      </w:r>
    </w:p>
    <w:p w:rsidR="008F3B78" w:rsidRDefault="008F3B78" w:rsidP="008F3B78">
      <w:pPr>
        <w:pStyle w:val="HTML"/>
        <w:shd w:val="clear" w:color="auto" w:fill="23241F"/>
        <w:ind w:left="720"/>
        <w:rPr>
          <w:color w:val="FFFFF1"/>
        </w:rPr>
      </w:pPr>
      <w:r>
        <w:rPr>
          <w:color w:val="FFFFF1"/>
        </w:rPr>
        <w:t xml:space="preserve">        </w:t>
      </w:r>
    </w:p>
    <w:p w:rsidR="00A35C04" w:rsidRDefault="00A35C04" w:rsidP="00A35C04">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第十三课：法线贴图</w:t>
      </w:r>
    </w:p>
    <w:p w:rsidR="00A35C04" w:rsidRDefault="00A35C04" w:rsidP="00A35C04">
      <w:pPr>
        <w:shd w:val="clear" w:color="auto" w:fill="F4F5F6"/>
        <w:spacing w:line="315" w:lineRule="atLeast"/>
        <w:rPr>
          <w:rFonts w:ascii="Georgia" w:hAnsi="Georgia"/>
          <w:color w:val="666666"/>
          <w:szCs w:val="21"/>
        </w:rPr>
      </w:pPr>
      <w:hyperlink r:id="rId146" w:history="1">
        <w:r>
          <w:rPr>
            <w:rStyle w:val="a3"/>
            <w:rFonts w:ascii="Georgia" w:hAnsi="Georgia"/>
            <w:color w:val="499EF3"/>
            <w:szCs w:val="21"/>
          </w:rPr>
          <w:t>OpenGL3.0</w:t>
        </w:r>
        <w:r>
          <w:rPr>
            <w:rStyle w:val="a3"/>
            <w:rFonts w:ascii="Georgia" w:hAnsi="Georgia"/>
            <w:color w:val="499EF3"/>
            <w:szCs w:val="21"/>
          </w:rPr>
          <w:t>教程</w:t>
        </w:r>
      </w:hyperlink>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47" w:history="1">
        <w:r>
          <w:rPr>
            <w:rStyle w:val="a3"/>
            <w:rFonts w:ascii="Georgia" w:hAnsi="Georgia"/>
            <w:color w:val="499EF3"/>
            <w:sz w:val="21"/>
            <w:szCs w:val="21"/>
          </w:rPr>
          <w:t>http://www.opengl-tutorial.org/intermediate-tutorials/tutorial-12-opengl-extensions/</w:t>
        </w:r>
      </w:hyperlink>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48" w:history="1">
        <w:r>
          <w:rPr>
            <w:rStyle w:val="a3"/>
            <w:rFonts w:ascii="Georgia" w:hAnsi="Georgia"/>
            <w:color w:val="499EF3"/>
            <w:sz w:val="21"/>
            <w:szCs w:val="21"/>
          </w:rPr>
          <w:t>https://github.com/cybercser/OpenGL_3_3_Tutorial_Translation/blob/master/Tutorial%2013%20Normal%20Mapping%20opengl-tutorial.org.md</w:t>
        </w:r>
      </w:hyperlink>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欢迎来到第十三课！今天讲法线贴图（</w:t>
      </w:r>
      <w:r>
        <w:rPr>
          <w:rFonts w:ascii="Georgia" w:hAnsi="Georgia"/>
          <w:color w:val="666666"/>
          <w:sz w:val="21"/>
          <w:szCs w:val="21"/>
        </w:rPr>
        <w:t>normal mapping</w:t>
      </w:r>
      <w:r>
        <w:rPr>
          <w:rFonts w:ascii="Georgia" w:hAnsi="Georgia"/>
          <w:color w:val="666666"/>
          <w:sz w:val="21"/>
          <w:szCs w:val="21"/>
        </w:rPr>
        <w:t>）。</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学完</w:t>
      </w:r>
      <w:hyperlink r:id="rId149" w:history="1">
        <w:r>
          <w:rPr>
            <w:rStyle w:val="a3"/>
            <w:rFonts w:ascii="Georgia" w:hAnsi="Georgia"/>
            <w:color w:val="499EF3"/>
            <w:sz w:val="21"/>
            <w:szCs w:val="21"/>
          </w:rPr>
          <w:t>第八课：基本光照模型</w:t>
        </w:r>
      </w:hyperlink>
      <w:r>
        <w:rPr>
          <w:rFonts w:ascii="Georgia" w:hAnsi="Georgia"/>
          <w:color w:val="666666"/>
          <w:sz w:val="21"/>
          <w:szCs w:val="21"/>
        </w:rPr>
        <w:t>后，我们知道了如何用三角形法线得到不错的光照效果。需要注意的是，截至目前，每个顶点仅有一个法线：在三角形三个顶点间，法线是平滑过渡的；而颜色（纹理的采样）恰与此相反。</w:t>
      </w:r>
    </w:p>
    <w:p w:rsidR="00A35C04" w:rsidRDefault="00A35C04" w:rsidP="00A35C04">
      <w:pPr>
        <w:pStyle w:val="2"/>
        <w:shd w:val="clear" w:color="auto" w:fill="FFFFFF"/>
        <w:rPr>
          <w:rFonts w:ascii="Georgia" w:hAnsi="Georgia"/>
          <w:color w:val="666666"/>
          <w:sz w:val="31"/>
          <w:szCs w:val="31"/>
        </w:rPr>
      </w:pPr>
      <w:r>
        <w:rPr>
          <w:rFonts w:ascii="Georgia" w:hAnsi="Georgia"/>
          <w:color w:val="666666"/>
          <w:sz w:val="31"/>
          <w:szCs w:val="31"/>
        </w:rPr>
        <w:t>法线纹理</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法线纹理看起来像这样：</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3252470" cy="3200400"/>
            <wp:effectExtent l="0" t="0" r="5080" b="0"/>
            <wp:docPr id="83" name="图片 83"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orma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52470" cy="320040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每个纹素的</w:t>
      </w:r>
      <w:r>
        <w:rPr>
          <w:rFonts w:ascii="Georgia" w:hAnsi="Georgia"/>
          <w:color w:val="666666"/>
          <w:sz w:val="21"/>
          <w:szCs w:val="21"/>
        </w:rPr>
        <w:t>RGB</w:t>
      </w:r>
      <w:r>
        <w:rPr>
          <w:rFonts w:ascii="Georgia" w:hAnsi="Georgia"/>
          <w:color w:val="666666"/>
          <w:sz w:val="21"/>
          <w:szCs w:val="21"/>
        </w:rPr>
        <w:t>值实际上表示的是</w:t>
      </w:r>
      <w:r>
        <w:rPr>
          <w:rFonts w:ascii="Georgia" w:hAnsi="Georgia"/>
          <w:color w:val="666666"/>
          <w:sz w:val="21"/>
          <w:szCs w:val="21"/>
        </w:rPr>
        <w:t>XYZ</w:t>
      </w:r>
      <w:r>
        <w:rPr>
          <w:rFonts w:ascii="Georgia" w:hAnsi="Georgia"/>
          <w:color w:val="666666"/>
          <w:sz w:val="21"/>
          <w:szCs w:val="21"/>
        </w:rPr>
        <w:t>向量：颜色的分量取值范围为</w:t>
      </w:r>
      <w:r>
        <w:rPr>
          <w:rFonts w:ascii="Georgia" w:hAnsi="Georgia"/>
          <w:color w:val="666666"/>
          <w:sz w:val="21"/>
          <w:szCs w:val="21"/>
        </w:rPr>
        <w:t>0</w:t>
      </w:r>
      <w:r>
        <w:rPr>
          <w:rFonts w:ascii="Georgia" w:hAnsi="Georgia"/>
          <w:color w:val="666666"/>
          <w:sz w:val="21"/>
          <w:szCs w:val="21"/>
        </w:rPr>
        <w:t>到</w:t>
      </w:r>
      <w:r>
        <w:rPr>
          <w:rFonts w:ascii="Georgia" w:hAnsi="Georgia"/>
          <w:color w:val="666666"/>
          <w:sz w:val="21"/>
          <w:szCs w:val="21"/>
        </w:rPr>
        <w:t>1</w:t>
      </w:r>
      <w:r>
        <w:rPr>
          <w:rFonts w:ascii="Georgia" w:hAnsi="Georgia"/>
          <w:color w:val="666666"/>
          <w:sz w:val="21"/>
          <w:szCs w:val="21"/>
        </w:rPr>
        <w:t>，而向量的分量取值范围是</w:t>
      </w:r>
      <w:r>
        <w:rPr>
          <w:rFonts w:ascii="Georgia" w:hAnsi="Georgia"/>
          <w:color w:val="666666"/>
          <w:sz w:val="21"/>
          <w:szCs w:val="21"/>
        </w:rPr>
        <w:t>-1</w:t>
      </w:r>
      <w:r>
        <w:rPr>
          <w:rFonts w:ascii="Georgia" w:hAnsi="Georgia"/>
          <w:color w:val="666666"/>
          <w:sz w:val="21"/>
          <w:szCs w:val="21"/>
        </w:rPr>
        <w:t>到</w:t>
      </w:r>
      <w:r>
        <w:rPr>
          <w:rFonts w:ascii="Georgia" w:hAnsi="Georgia"/>
          <w:color w:val="666666"/>
          <w:sz w:val="21"/>
          <w:szCs w:val="21"/>
        </w:rPr>
        <w:t>1</w:t>
      </w:r>
      <w:r>
        <w:rPr>
          <w:rFonts w:ascii="Georgia" w:hAnsi="Georgia"/>
          <w:color w:val="666666"/>
          <w:sz w:val="21"/>
          <w:szCs w:val="21"/>
        </w:rPr>
        <w:t>；可以建立从纹素到法线的简单映射：</w:t>
      </w:r>
    </w:p>
    <w:p w:rsidR="00A35C04" w:rsidRDefault="00A35C04" w:rsidP="00A35C04">
      <w:pPr>
        <w:pStyle w:val="HTML"/>
        <w:shd w:val="clear" w:color="auto" w:fill="23241F"/>
        <w:spacing w:before="240" w:after="240"/>
        <w:rPr>
          <w:color w:val="FFFFF1"/>
        </w:rPr>
      </w:pPr>
      <w:proofErr w:type="gramStart"/>
      <w:r>
        <w:rPr>
          <w:color w:val="FFFFF1"/>
        </w:rPr>
        <w:lastRenderedPageBreak/>
        <w:t>normal</w:t>
      </w:r>
      <w:proofErr w:type="gramEnd"/>
      <w:r>
        <w:rPr>
          <w:color w:val="FFFFF1"/>
        </w:rPr>
        <w:t xml:space="preserve"> = (2*color)-1 // on each component</w:t>
      </w:r>
    </w:p>
    <w:p w:rsidR="00A35C04" w:rsidRDefault="00A35C04" w:rsidP="00A35C04">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法线纹理整体呈蓝色，因为法线基本是朝上的（上方即</w:t>
      </w:r>
      <w:r>
        <w:rPr>
          <w:rFonts w:ascii="Georgia" w:hAnsi="Georgia"/>
          <w:color w:val="666666"/>
          <w:szCs w:val="21"/>
          <w:shd w:val="clear" w:color="auto" w:fill="FFFFFF"/>
        </w:rPr>
        <w:t>Z</w:t>
      </w:r>
      <w:r>
        <w:rPr>
          <w:rFonts w:ascii="Georgia" w:hAnsi="Georgia"/>
          <w:color w:val="666666"/>
          <w:szCs w:val="21"/>
          <w:shd w:val="clear" w:color="auto" w:fill="FFFFFF"/>
        </w:rPr>
        <w:t>轴正向。</w:t>
      </w:r>
      <w:r>
        <w:rPr>
          <w:rFonts w:ascii="Georgia" w:hAnsi="Georgia"/>
          <w:color w:val="666666"/>
          <w:szCs w:val="21"/>
          <w:shd w:val="clear" w:color="auto" w:fill="FFFFFF"/>
        </w:rPr>
        <w:t>OpenGL</w:t>
      </w:r>
      <w:r>
        <w:rPr>
          <w:rFonts w:ascii="Georgia" w:hAnsi="Georgia"/>
          <w:color w:val="666666"/>
          <w:szCs w:val="21"/>
          <w:shd w:val="clear" w:color="auto" w:fill="FFFFFF"/>
        </w:rPr>
        <w:t>中</w:t>
      </w:r>
      <w:r>
        <w:rPr>
          <w:rFonts w:ascii="Georgia" w:hAnsi="Georgia"/>
          <w:color w:val="666666"/>
          <w:szCs w:val="21"/>
          <w:shd w:val="clear" w:color="auto" w:fill="FFFFFF"/>
        </w:rPr>
        <w:t>Y</w:t>
      </w:r>
      <w:r>
        <w:rPr>
          <w:rFonts w:ascii="Georgia" w:hAnsi="Georgia"/>
          <w:color w:val="666666"/>
          <w:szCs w:val="21"/>
          <w:shd w:val="clear" w:color="auto" w:fill="FFFFFF"/>
        </w:rPr>
        <w:t>轴</w:t>
      </w:r>
      <w:r>
        <w:rPr>
          <w:rFonts w:ascii="Georgia" w:hAnsi="Georgia"/>
          <w:color w:val="666666"/>
          <w:szCs w:val="21"/>
          <w:shd w:val="clear" w:color="auto" w:fill="FFFFFF"/>
        </w:rPr>
        <w:t>=</w:t>
      </w:r>
      <w:r>
        <w:rPr>
          <w:rFonts w:ascii="Georgia" w:hAnsi="Georgia"/>
          <w:color w:val="666666"/>
          <w:szCs w:val="21"/>
          <w:shd w:val="clear" w:color="auto" w:fill="FFFFFF"/>
        </w:rPr>
        <w:t>上，有所不同。这种不兼容很蠢，但没人想为此重写现有的工具，我们将就用吧。后面介绍详情。）</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法线纹理的映射方式和颜色纹理相似。麻烦的是如何将法线从各三角形局部坐标系（切线坐标系</w:t>
      </w:r>
      <w:r>
        <w:rPr>
          <w:rFonts w:ascii="Georgia" w:hAnsi="Georgia"/>
          <w:color w:val="666666"/>
          <w:sz w:val="21"/>
          <w:szCs w:val="21"/>
        </w:rPr>
        <w:t>tangent space</w:t>
      </w:r>
      <w:r>
        <w:rPr>
          <w:rFonts w:ascii="Georgia" w:hAnsi="Georgia"/>
          <w:color w:val="666666"/>
          <w:sz w:val="21"/>
          <w:szCs w:val="21"/>
        </w:rPr>
        <w:t>，亦称图像坐标系</w:t>
      </w:r>
      <w:r>
        <w:rPr>
          <w:rFonts w:ascii="Georgia" w:hAnsi="Georgia"/>
          <w:color w:val="666666"/>
          <w:sz w:val="21"/>
          <w:szCs w:val="21"/>
        </w:rPr>
        <w:t>image space</w:t>
      </w:r>
      <w:r>
        <w:rPr>
          <w:rFonts w:ascii="Georgia" w:hAnsi="Georgia"/>
          <w:color w:val="666666"/>
          <w:sz w:val="21"/>
          <w:szCs w:val="21"/>
        </w:rPr>
        <w:t>）变换到模型坐标系（计算光照采用的坐标系）。</w:t>
      </w:r>
    </w:p>
    <w:p w:rsidR="00A35C04" w:rsidRDefault="00A35C04" w:rsidP="00A35C04">
      <w:pPr>
        <w:pStyle w:val="2"/>
        <w:shd w:val="clear" w:color="auto" w:fill="FFFFFF"/>
        <w:rPr>
          <w:rFonts w:ascii="Georgia" w:hAnsi="Georgia"/>
          <w:color w:val="666666"/>
          <w:sz w:val="31"/>
          <w:szCs w:val="31"/>
        </w:rPr>
      </w:pPr>
      <w:r>
        <w:rPr>
          <w:rFonts w:ascii="Georgia" w:hAnsi="Georgia"/>
          <w:color w:val="666666"/>
          <w:sz w:val="31"/>
          <w:szCs w:val="31"/>
        </w:rPr>
        <w:t>切线和双切线（</w:t>
      </w:r>
      <w:r>
        <w:rPr>
          <w:rFonts w:ascii="Georgia" w:hAnsi="Georgia"/>
          <w:color w:val="666666"/>
          <w:sz w:val="31"/>
          <w:szCs w:val="31"/>
        </w:rPr>
        <w:t>Tangent and Bitangent</w:t>
      </w:r>
      <w:r>
        <w:rPr>
          <w:rFonts w:ascii="Georgia" w:hAnsi="Georgia"/>
          <w:color w:val="666666"/>
          <w:sz w:val="31"/>
          <w:szCs w:val="31"/>
        </w:rPr>
        <w:t>）</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想必大家对矩阵已经十分熟悉了；大家知道，定义一个坐标系（本例是切线坐标系）需要三个向量。现在</w:t>
      </w:r>
      <w:r>
        <w:rPr>
          <w:rFonts w:ascii="Georgia" w:hAnsi="Georgia"/>
          <w:color w:val="666666"/>
          <w:sz w:val="21"/>
          <w:szCs w:val="21"/>
        </w:rPr>
        <w:t>Up</w:t>
      </w:r>
      <w:r>
        <w:rPr>
          <w:rFonts w:ascii="Georgia" w:hAnsi="Georgia"/>
          <w:color w:val="666666"/>
          <w:sz w:val="21"/>
          <w:szCs w:val="21"/>
        </w:rPr>
        <w:t>向量已经有了，即法线：可用</w:t>
      </w:r>
      <w:r>
        <w:rPr>
          <w:rFonts w:ascii="Georgia" w:hAnsi="Georgia"/>
          <w:color w:val="666666"/>
          <w:sz w:val="21"/>
          <w:szCs w:val="21"/>
        </w:rPr>
        <w:t>Blender</w:t>
      </w:r>
      <w:r>
        <w:rPr>
          <w:rFonts w:ascii="Georgia" w:hAnsi="Georgia"/>
          <w:color w:val="666666"/>
          <w:sz w:val="21"/>
          <w:szCs w:val="21"/>
        </w:rPr>
        <w:t>计算，或做一个简单的叉乘。下图中蓝色箭头代表法线（法线贴图整体颜色也恰好是蓝色）。</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572000" cy="2570480"/>
            <wp:effectExtent l="0" t="0" r="0" b="1270"/>
            <wp:docPr id="82" name="图片 82" descr="Normal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ormalVecto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然后是切线</w:t>
      </w:r>
      <w:r>
        <w:rPr>
          <w:rFonts w:ascii="Georgia" w:hAnsi="Georgia"/>
          <w:color w:val="666666"/>
          <w:sz w:val="21"/>
          <w:szCs w:val="21"/>
        </w:rPr>
        <w:t>T</w:t>
      </w:r>
      <w:r>
        <w:rPr>
          <w:rFonts w:ascii="Georgia" w:hAnsi="Georgia"/>
          <w:color w:val="666666"/>
          <w:sz w:val="21"/>
          <w:szCs w:val="21"/>
        </w:rPr>
        <w:t>：垂直于平面的向量。切线有很多个：</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4572000" cy="2570480"/>
            <wp:effectExtent l="0" t="0" r="0" b="1270"/>
            <wp:docPr id="81" name="图片 81" descr="Tangent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angentVector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这么多切线中该选哪一个呢？理论上，任何一个都可以。不过我们得和相邻顶点保持一致，以免导致边缘出现瑕疵。一个通行的办法是将切线方向和纹理坐标系对齐：</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4572000" cy="2570480"/>
            <wp:effectExtent l="0" t="0" r="0" b="1270"/>
            <wp:docPr id="80" name="图片 80" descr="TangentVectorFromU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angentVectorFromUV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定义一组</w:t>
      </w:r>
      <w:proofErr w:type="gramStart"/>
      <w:r>
        <w:rPr>
          <w:rFonts w:ascii="Georgia" w:hAnsi="Georgia"/>
          <w:color w:val="666666"/>
          <w:sz w:val="21"/>
          <w:szCs w:val="21"/>
        </w:rPr>
        <w:t>基需要</w:t>
      </w:r>
      <w:proofErr w:type="gramEnd"/>
      <w:r>
        <w:rPr>
          <w:rFonts w:ascii="Georgia" w:hAnsi="Georgia"/>
          <w:color w:val="666666"/>
          <w:sz w:val="21"/>
          <w:szCs w:val="21"/>
        </w:rPr>
        <w:t>三个向量，因此我们还得计算双切线</w:t>
      </w:r>
      <w:r>
        <w:rPr>
          <w:rFonts w:ascii="Georgia" w:hAnsi="Georgia"/>
          <w:color w:val="666666"/>
          <w:sz w:val="21"/>
          <w:szCs w:val="21"/>
        </w:rPr>
        <w:t>B</w:t>
      </w:r>
      <w:r>
        <w:rPr>
          <w:rFonts w:ascii="Georgia" w:hAnsi="Georgia"/>
          <w:color w:val="666666"/>
          <w:sz w:val="21"/>
          <w:szCs w:val="21"/>
        </w:rPr>
        <w:t>（本来可以随便选一条切线，但选定垂直于其他两条轴的切线，计算会方便些）。</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4572000" cy="2570480"/>
            <wp:effectExtent l="0" t="0" r="0" b="1270"/>
            <wp:docPr id="79" name="图片 79" descr="NTBFromU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TBFromUV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算法如下：若把三角形的两条边记为</w:t>
      </w:r>
      <w:r>
        <w:rPr>
          <w:rFonts w:ascii="Georgia" w:hAnsi="Georgia"/>
          <w:color w:val="666666"/>
          <w:sz w:val="21"/>
          <w:szCs w:val="21"/>
        </w:rPr>
        <w:t>deltaPos1</w:t>
      </w:r>
      <w:r>
        <w:rPr>
          <w:rFonts w:ascii="Georgia" w:hAnsi="Georgia"/>
          <w:color w:val="666666"/>
          <w:sz w:val="21"/>
          <w:szCs w:val="21"/>
        </w:rPr>
        <w:t>和</w:t>
      </w:r>
      <w:r>
        <w:rPr>
          <w:rFonts w:ascii="Georgia" w:hAnsi="Georgia"/>
          <w:color w:val="666666"/>
          <w:sz w:val="21"/>
          <w:szCs w:val="21"/>
        </w:rPr>
        <w:t>deltaPos2</w:t>
      </w:r>
      <w:r>
        <w:rPr>
          <w:rFonts w:ascii="Georgia" w:hAnsi="Georgia"/>
          <w:color w:val="666666"/>
          <w:sz w:val="21"/>
          <w:szCs w:val="21"/>
        </w:rPr>
        <w:t>，</w:t>
      </w:r>
      <w:r>
        <w:rPr>
          <w:rFonts w:ascii="Georgia" w:hAnsi="Georgia"/>
          <w:color w:val="666666"/>
          <w:sz w:val="21"/>
          <w:szCs w:val="21"/>
        </w:rPr>
        <w:t>deltaUV1</w:t>
      </w:r>
      <w:r>
        <w:rPr>
          <w:rFonts w:ascii="Georgia" w:hAnsi="Georgia"/>
          <w:color w:val="666666"/>
          <w:sz w:val="21"/>
          <w:szCs w:val="21"/>
        </w:rPr>
        <w:t>和</w:t>
      </w:r>
      <w:r>
        <w:rPr>
          <w:rFonts w:ascii="Georgia" w:hAnsi="Georgia"/>
          <w:color w:val="666666"/>
          <w:sz w:val="21"/>
          <w:szCs w:val="21"/>
        </w:rPr>
        <w:t>deltaUV2</w:t>
      </w:r>
      <w:r>
        <w:rPr>
          <w:rFonts w:ascii="Georgia" w:hAnsi="Georgia"/>
          <w:color w:val="666666"/>
          <w:sz w:val="21"/>
          <w:szCs w:val="21"/>
        </w:rPr>
        <w:t>是对应的</w:t>
      </w:r>
      <w:r>
        <w:rPr>
          <w:rFonts w:ascii="Georgia" w:hAnsi="Georgia"/>
          <w:color w:val="666666"/>
          <w:sz w:val="21"/>
          <w:szCs w:val="21"/>
        </w:rPr>
        <w:t>UV</w:t>
      </w:r>
      <w:r>
        <w:rPr>
          <w:rFonts w:ascii="Georgia" w:hAnsi="Georgia"/>
          <w:color w:val="666666"/>
          <w:sz w:val="21"/>
          <w:szCs w:val="21"/>
        </w:rPr>
        <w:t>坐标下的差值；此问题可用如下方程表示：</w:t>
      </w:r>
    </w:p>
    <w:p w:rsidR="00A35C04" w:rsidRDefault="00A35C04" w:rsidP="00A35C04">
      <w:pPr>
        <w:pStyle w:val="HTML"/>
        <w:shd w:val="clear" w:color="auto" w:fill="23241F"/>
        <w:spacing w:before="240" w:after="240"/>
        <w:rPr>
          <w:color w:val="FFFFF1"/>
        </w:rPr>
      </w:pPr>
      <w:r>
        <w:rPr>
          <w:color w:val="FFFFF1"/>
        </w:rPr>
        <w:t>deltaPos1 = deltaUV1.x * T + deltaUV1.y * B</w:t>
      </w:r>
    </w:p>
    <w:p w:rsidR="00A35C04" w:rsidRDefault="00A35C04" w:rsidP="00A35C04">
      <w:pPr>
        <w:pStyle w:val="HTML"/>
        <w:shd w:val="clear" w:color="auto" w:fill="23241F"/>
        <w:spacing w:before="240" w:after="240"/>
        <w:rPr>
          <w:color w:val="FFFFF1"/>
        </w:rPr>
      </w:pPr>
      <w:r>
        <w:rPr>
          <w:color w:val="FFFFF1"/>
        </w:rPr>
        <w:t>deltaPos2 = deltaUV2.x * T + deltaUV2.y * B</w:t>
      </w:r>
    </w:p>
    <w:p w:rsidR="00A35C04" w:rsidRDefault="00A35C04" w:rsidP="00A35C04">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求解</w:t>
      </w:r>
      <w:r>
        <w:rPr>
          <w:rFonts w:ascii="Georgia" w:hAnsi="Georgia"/>
          <w:color w:val="666666"/>
          <w:szCs w:val="21"/>
          <w:shd w:val="clear" w:color="auto" w:fill="FFFFFF"/>
        </w:rPr>
        <w:t>T</w:t>
      </w:r>
      <w:r>
        <w:rPr>
          <w:rFonts w:ascii="Georgia" w:hAnsi="Georgia"/>
          <w:color w:val="666666"/>
          <w:szCs w:val="21"/>
          <w:shd w:val="clear" w:color="auto" w:fill="FFFFFF"/>
        </w:rPr>
        <w:t>和</w:t>
      </w:r>
      <w:r>
        <w:rPr>
          <w:rFonts w:ascii="Georgia" w:hAnsi="Georgia"/>
          <w:color w:val="666666"/>
          <w:szCs w:val="21"/>
          <w:shd w:val="clear" w:color="auto" w:fill="FFFFFF"/>
        </w:rPr>
        <w:t>B</w:t>
      </w:r>
      <w:r>
        <w:rPr>
          <w:rFonts w:ascii="Georgia" w:hAnsi="Georgia"/>
          <w:color w:val="666666"/>
          <w:szCs w:val="21"/>
          <w:shd w:val="clear" w:color="auto" w:fill="FFFFFF"/>
        </w:rPr>
        <w:t>就得到了切线和双切线！（代码见下文）</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已知</w:t>
      </w:r>
      <w:r>
        <w:rPr>
          <w:rFonts w:ascii="Georgia" w:hAnsi="Georgia"/>
          <w:color w:val="666666"/>
          <w:sz w:val="21"/>
          <w:szCs w:val="21"/>
        </w:rPr>
        <w:t>T</w:t>
      </w:r>
      <w:r>
        <w:rPr>
          <w:rFonts w:ascii="Georgia" w:hAnsi="Georgia"/>
          <w:color w:val="666666"/>
          <w:sz w:val="21"/>
          <w:szCs w:val="21"/>
        </w:rPr>
        <w:t>、</w:t>
      </w:r>
      <w:r>
        <w:rPr>
          <w:rFonts w:ascii="Georgia" w:hAnsi="Georgia"/>
          <w:color w:val="666666"/>
          <w:sz w:val="21"/>
          <w:szCs w:val="21"/>
        </w:rPr>
        <w:t>B</w:t>
      </w:r>
      <w:r>
        <w:rPr>
          <w:rFonts w:ascii="Georgia" w:hAnsi="Georgia"/>
          <w:color w:val="666666"/>
          <w:sz w:val="21"/>
          <w:szCs w:val="21"/>
        </w:rPr>
        <w:t>、</w:t>
      </w:r>
      <w:r>
        <w:rPr>
          <w:rFonts w:ascii="Georgia" w:hAnsi="Georgia"/>
          <w:color w:val="666666"/>
          <w:sz w:val="21"/>
          <w:szCs w:val="21"/>
        </w:rPr>
        <w:t>N</w:t>
      </w:r>
      <w:r>
        <w:rPr>
          <w:rFonts w:ascii="Georgia" w:hAnsi="Georgia"/>
          <w:color w:val="666666"/>
          <w:sz w:val="21"/>
          <w:szCs w:val="21"/>
        </w:rPr>
        <w:t>向量之后，即可得下面这个漂亮的矩阵，完成从模型坐标系到切线坐标系的变换：</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1017905" cy="629920"/>
            <wp:effectExtent l="0" t="0" r="0" b="0"/>
            <wp:docPr id="78" name="图片 78" descr="T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B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17905" cy="629920"/>
                    </a:xfrm>
                    <a:prstGeom prst="rect">
                      <a:avLst/>
                    </a:prstGeom>
                    <a:noFill/>
                    <a:ln>
                      <a:noFill/>
                    </a:ln>
                  </pic:spPr>
                </pic:pic>
              </a:graphicData>
            </a:graphic>
          </wp:inline>
        </w:drawing>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有了</w:t>
      </w:r>
      <w:r>
        <w:rPr>
          <w:rFonts w:ascii="Georgia" w:hAnsi="Georgia"/>
          <w:color w:val="666666"/>
          <w:sz w:val="21"/>
          <w:szCs w:val="21"/>
        </w:rPr>
        <w:t>TBN</w:t>
      </w:r>
      <w:r>
        <w:rPr>
          <w:rFonts w:ascii="Georgia" w:hAnsi="Georgia"/>
          <w:color w:val="666666"/>
          <w:sz w:val="21"/>
          <w:szCs w:val="21"/>
        </w:rPr>
        <w:t>矩阵，我们就能把法线（从法线纹理中提取而来）变换到模型坐标系。</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可我们需要的却是与之相反的变换：从切线坐标系到模型坐标系，法线保持不变。所有计算均在切线坐标系中进行，不会对其他计算产生影响。</w:t>
      </w:r>
    </w:p>
    <w:p w:rsidR="00A35C04" w:rsidRDefault="00A35C04" w:rsidP="00A35C04">
      <w:pPr>
        <w:pStyle w:val="a4"/>
        <w:shd w:val="clear" w:color="auto" w:fill="FFFFFF"/>
        <w:spacing w:after="240" w:afterAutospacing="0" w:line="315" w:lineRule="atLeast"/>
        <w:rPr>
          <w:rFonts w:ascii="Georgia" w:hAnsi="Georgia"/>
          <w:color w:val="666666"/>
          <w:sz w:val="21"/>
          <w:szCs w:val="21"/>
        </w:rPr>
      </w:pPr>
      <w:r>
        <w:rPr>
          <w:rFonts w:ascii="Georgia" w:hAnsi="Georgia"/>
          <w:color w:val="666666"/>
          <w:sz w:val="21"/>
          <w:szCs w:val="21"/>
        </w:rPr>
        <w:t>既然要进行逆向的变换，那只需对以上矩阵求逆即可。这个矩阵（正交阵，即各向量相互正交，请看后面</w:t>
      </w:r>
      <w:r>
        <w:rPr>
          <w:rFonts w:ascii="Georgia" w:hAnsi="Georgia"/>
          <w:color w:val="666666"/>
          <w:sz w:val="21"/>
          <w:szCs w:val="21"/>
        </w:rPr>
        <w:t>“</w:t>
      </w:r>
      <w:r>
        <w:rPr>
          <w:rFonts w:ascii="Georgia" w:hAnsi="Georgia"/>
          <w:color w:val="666666"/>
          <w:sz w:val="21"/>
          <w:szCs w:val="21"/>
        </w:rPr>
        <w:t>延伸阅读</w:t>
      </w:r>
      <w:r>
        <w:rPr>
          <w:rFonts w:ascii="Georgia" w:hAnsi="Georgia"/>
          <w:color w:val="666666"/>
          <w:sz w:val="21"/>
          <w:szCs w:val="21"/>
        </w:rPr>
        <w:t>”</w:t>
      </w:r>
      <w:r>
        <w:rPr>
          <w:rFonts w:ascii="Georgia" w:hAnsi="Georgia"/>
          <w:color w:val="666666"/>
          <w:sz w:val="21"/>
          <w:szCs w:val="21"/>
        </w:rPr>
        <w:t>小节）的逆矩阵恰好也就是其转置矩阵，计算十分简单：</w:t>
      </w:r>
    </w:p>
    <w:p w:rsidR="00A35C04" w:rsidRDefault="00A35C04" w:rsidP="00A35C04">
      <w:pPr>
        <w:pStyle w:val="HTML"/>
        <w:shd w:val="clear" w:color="auto" w:fill="23241F"/>
        <w:spacing w:before="240" w:after="240"/>
        <w:rPr>
          <w:color w:val="FFFFF1"/>
        </w:rPr>
      </w:pPr>
      <w:proofErr w:type="gramStart"/>
      <w:r>
        <w:rPr>
          <w:color w:val="FFFFF1"/>
        </w:rPr>
        <w:t>invTBN</w:t>
      </w:r>
      <w:proofErr w:type="gramEnd"/>
      <w:r>
        <w:rPr>
          <w:color w:val="FFFFF1"/>
        </w:rPr>
        <w:t xml:space="preserve"> = transpose(TBN)</w:t>
      </w:r>
    </w:p>
    <w:p w:rsidR="00A35C04" w:rsidRDefault="00A35C04" w:rsidP="00A35C04">
      <w:r>
        <w:rPr>
          <w:rFonts w:ascii="Georgia" w:hAnsi="Georgia"/>
          <w:color w:val="666666"/>
          <w:szCs w:val="21"/>
        </w:rPr>
        <w:br/>
      </w:r>
      <w:r>
        <w:rPr>
          <w:rFonts w:ascii="Georgia" w:hAnsi="Georgia"/>
          <w:color w:val="666666"/>
          <w:szCs w:val="21"/>
        </w:rPr>
        <w:br/>
      </w:r>
      <w:r>
        <w:rPr>
          <w:rFonts w:ascii="Georgia" w:hAnsi="Georgia"/>
          <w:color w:val="666666"/>
          <w:szCs w:val="21"/>
          <w:shd w:val="clear" w:color="auto" w:fill="FFFFFF"/>
        </w:rPr>
        <w:t>亦即：</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2493010" cy="664210"/>
            <wp:effectExtent l="0" t="0" r="2540" b="2540"/>
            <wp:docPr id="77" name="图片 77" descr="transposeT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ransposeTB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3010" cy="664210"/>
                    </a:xfrm>
                    <a:prstGeom prst="rect">
                      <a:avLst/>
                    </a:prstGeom>
                    <a:noFill/>
                    <a:ln>
                      <a:noFill/>
                    </a:ln>
                  </pic:spPr>
                </pic:pic>
              </a:graphicData>
            </a:graphic>
          </wp:inline>
        </w:drawing>
      </w:r>
    </w:p>
    <w:p w:rsidR="00A35C04" w:rsidRDefault="00A35C04" w:rsidP="00A35C04">
      <w:pPr>
        <w:pStyle w:val="2"/>
        <w:shd w:val="clear" w:color="auto" w:fill="FFFFFF"/>
        <w:rPr>
          <w:rFonts w:ascii="Georgia" w:hAnsi="Georgia"/>
          <w:color w:val="666666"/>
          <w:sz w:val="31"/>
          <w:szCs w:val="31"/>
        </w:rPr>
      </w:pPr>
      <w:r>
        <w:rPr>
          <w:rFonts w:ascii="Georgia" w:hAnsi="Georgia"/>
          <w:color w:val="666666"/>
          <w:sz w:val="31"/>
          <w:szCs w:val="31"/>
        </w:rPr>
        <w:t>准备</w:t>
      </w:r>
      <w:r>
        <w:rPr>
          <w:rFonts w:ascii="Georgia" w:hAnsi="Georgia"/>
          <w:color w:val="666666"/>
          <w:sz w:val="31"/>
          <w:szCs w:val="31"/>
        </w:rPr>
        <w:t>VBO</w:t>
      </w:r>
    </w:p>
    <w:p w:rsidR="00A35C04" w:rsidRDefault="00A35C04" w:rsidP="00A35C04">
      <w:pPr>
        <w:pStyle w:val="3"/>
        <w:shd w:val="clear" w:color="auto" w:fill="FFFFFF"/>
        <w:rPr>
          <w:rFonts w:ascii="Georgia" w:hAnsi="Georgia"/>
          <w:color w:val="666666"/>
          <w:sz w:val="27"/>
          <w:szCs w:val="27"/>
        </w:rPr>
      </w:pPr>
      <w:r>
        <w:rPr>
          <w:rFonts w:ascii="Georgia" w:hAnsi="Georgia"/>
          <w:color w:val="666666"/>
        </w:rPr>
        <w:t>计算切线和双切线</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我们需要为整个模型计算切线、双切线和法线。用一个单独的函数完成这项工作：</w:t>
      </w:r>
    </w:p>
    <w:p w:rsidR="00A35C04" w:rsidRDefault="00A35C04" w:rsidP="00A35C04">
      <w:pPr>
        <w:pStyle w:val="HTML"/>
        <w:shd w:val="clear" w:color="auto" w:fill="23241F"/>
        <w:spacing w:before="240" w:after="240"/>
        <w:rPr>
          <w:color w:val="FFFFF1"/>
        </w:rPr>
      </w:pPr>
      <w:proofErr w:type="gramStart"/>
      <w:r>
        <w:rPr>
          <w:color w:val="FFFFF1"/>
        </w:rPr>
        <w:t>void</w:t>
      </w:r>
      <w:proofErr w:type="gramEnd"/>
      <w:r>
        <w:rPr>
          <w:color w:val="FFFFF1"/>
        </w:rPr>
        <w:t xml:space="preserve"> computeTangentBasis(</w:t>
      </w:r>
    </w:p>
    <w:p w:rsidR="00A35C04" w:rsidRDefault="00A35C04" w:rsidP="00A35C04">
      <w:pPr>
        <w:pStyle w:val="HTML"/>
        <w:shd w:val="clear" w:color="auto" w:fill="23241F"/>
        <w:spacing w:before="240" w:after="240"/>
        <w:rPr>
          <w:color w:val="FFFFF1"/>
        </w:rPr>
      </w:pPr>
      <w:r>
        <w:rPr>
          <w:color w:val="FFFFF1"/>
        </w:rPr>
        <w:t xml:space="preserve">    // inputs</w:t>
      </w:r>
    </w:p>
    <w:p w:rsidR="00A35C04" w:rsidRDefault="00A35C04" w:rsidP="00A35C04">
      <w:pPr>
        <w:pStyle w:val="HTML"/>
        <w:shd w:val="clear" w:color="auto" w:fill="23241F"/>
        <w:spacing w:before="240" w:after="240"/>
        <w:rPr>
          <w:color w:val="FFFFF1"/>
        </w:rPr>
      </w:pPr>
      <w:r>
        <w:rPr>
          <w:color w:val="FFFFF1"/>
        </w:rPr>
        <w:t xml:space="preserve">    std::vector &amp; vertices,</w:t>
      </w:r>
    </w:p>
    <w:p w:rsidR="00A35C04" w:rsidRDefault="00A35C04" w:rsidP="00A35C04">
      <w:pPr>
        <w:pStyle w:val="HTML"/>
        <w:shd w:val="clear" w:color="auto" w:fill="23241F"/>
        <w:spacing w:before="240" w:after="240"/>
        <w:rPr>
          <w:color w:val="FFFFF1"/>
        </w:rPr>
      </w:pPr>
      <w:r>
        <w:rPr>
          <w:color w:val="FFFFF1"/>
        </w:rPr>
        <w:t xml:space="preserve">    std::vector &amp; uvs,</w:t>
      </w:r>
    </w:p>
    <w:p w:rsidR="00A35C04" w:rsidRDefault="00A35C04" w:rsidP="00A35C04">
      <w:pPr>
        <w:pStyle w:val="HTML"/>
        <w:shd w:val="clear" w:color="auto" w:fill="23241F"/>
        <w:spacing w:before="240" w:after="240"/>
        <w:rPr>
          <w:color w:val="FFFFF1"/>
        </w:rPr>
      </w:pPr>
      <w:r>
        <w:rPr>
          <w:color w:val="FFFFF1"/>
        </w:rPr>
        <w:t xml:space="preserve">    std::vector &amp; normals,</w:t>
      </w:r>
    </w:p>
    <w:p w:rsidR="00A35C04" w:rsidRDefault="00A35C04" w:rsidP="00A35C04">
      <w:pPr>
        <w:pStyle w:val="HTML"/>
        <w:shd w:val="clear" w:color="auto" w:fill="23241F"/>
        <w:spacing w:before="240" w:after="240"/>
        <w:rPr>
          <w:color w:val="FFFFF1"/>
        </w:rPr>
      </w:pPr>
      <w:r>
        <w:rPr>
          <w:color w:val="FFFFF1"/>
        </w:rPr>
        <w:t xml:space="preserve">    // outputs</w:t>
      </w:r>
    </w:p>
    <w:p w:rsidR="00A35C04" w:rsidRDefault="00A35C04" w:rsidP="00A35C04">
      <w:pPr>
        <w:pStyle w:val="HTML"/>
        <w:shd w:val="clear" w:color="auto" w:fill="23241F"/>
        <w:spacing w:before="240" w:after="240"/>
        <w:rPr>
          <w:color w:val="FFFFF1"/>
        </w:rPr>
      </w:pPr>
      <w:r>
        <w:rPr>
          <w:color w:val="FFFFF1"/>
        </w:rPr>
        <w:t xml:space="preserve">    std::vector &amp; tangents,</w:t>
      </w:r>
    </w:p>
    <w:p w:rsidR="00A35C04" w:rsidRDefault="00A35C04" w:rsidP="00A35C04">
      <w:pPr>
        <w:pStyle w:val="HTML"/>
        <w:shd w:val="clear" w:color="auto" w:fill="23241F"/>
        <w:spacing w:before="240" w:after="240"/>
        <w:rPr>
          <w:color w:val="FFFFF1"/>
        </w:rPr>
      </w:pPr>
      <w:r>
        <w:rPr>
          <w:color w:val="FFFFF1"/>
        </w:rPr>
        <w:t xml:space="preserve">    std::vector &amp; bitangents</w:t>
      </w:r>
    </w:p>
    <w:p w:rsidR="00A35C04" w:rsidRDefault="00A35C04" w:rsidP="00A35C04">
      <w:pPr>
        <w:pStyle w:val="HTML"/>
        <w:shd w:val="clear" w:color="auto" w:fill="23241F"/>
        <w:spacing w:before="240" w:after="240"/>
        <w:rPr>
          <w:color w:val="FFFFF1"/>
        </w:rPr>
      </w:pPr>
      <w:r>
        <w:rPr>
          <w:color w:val="FFFFF1"/>
        </w:rPr>
        <w:t>){</w:t>
      </w:r>
    </w:p>
    <w:p w:rsidR="00A35C04" w:rsidRDefault="00A35C04" w:rsidP="00A35C04">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为每个三角形计算边（</w:t>
      </w:r>
      <w:r>
        <w:rPr>
          <w:rFonts w:ascii="Georgia" w:hAnsi="Georgia"/>
          <w:color w:val="666666"/>
          <w:sz w:val="21"/>
          <w:szCs w:val="21"/>
        </w:rPr>
        <w:t>deltaPos</w:t>
      </w:r>
      <w:r>
        <w:rPr>
          <w:rFonts w:ascii="Georgia" w:hAnsi="Georgia"/>
          <w:color w:val="666666"/>
          <w:sz w:val="21"/>
          <w:szCs w:val="21"/>
        </w:rPr>
        <w:t>）和</w:t>
      </w:r>
      <w:r>
        <w:rPr>
          <w:rFonts w:ascii="Georgia" w:hAnsi="Georgia"/>
          <w:color w:val="666666"/>
          <w:sz w:val="21"/>
          <w:szCs w:val="21"/>
        </w:rPr>
        <w:t>deltaUV</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for</w:t>
      </w:r>
      <w:proofErr w:type="gramEnd"/>
      <w:r>
        <w:rPr>
          <w:color w:val="FFFFF1"/>
        </w:rPr>
        <w:t xml:space="preserve"> ( int i=0; i&lt;="" pre=""&gt;</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现在用公式来算切线和双切线：</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float</w:t>
      </w:r>
      <w:proofErr w:type="gramEnd"/>
      <w:r>
        <w:rPr>
          <w:color w:val="FFFFF1"/>
        </w:rPr>
        <w:t xml:space="preserve"> r = 1.0f / (deltaUV1.x * deltaUV2.y - deltaUV1.y * deltaUV2.x);</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glm::vec3</w:t>
      </w:r>
      <w:proofErr w:type="gramEnd"/>
      <w:r>
        <w:rPr>
          <w:color w:val="FFFFF1"/>
        </w:rPr>
        <w:t xml:space="preserve"> tangent = (deltaPos1 * deltaUV2.y   - deltaPos2 * deltaUV1.y)*r;</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glm::vec3</w:t>
      </w:r>
      <w:proofErr w:type="gramEnd"/>
      <w:r>
        <w:rPr>
          <w:color w:val="FFFFF1"/>
        </w:rPr>
        <w:t xml:space="preserve"> bitangent = (deltaPos2 * deltaUV1.x   - deltaPos1 * deltaUV2.x)*r;</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最后，把这些</w:t>
      </w:r>
      <w:r>
        <w:rPr>
          <w:rStyle w:val="a6"/>
          <w:color w:val="FFFFF1"/>
        </w:rPr>
        <w:t>切线</w:t>
      </w:r>
      <w:r>
        <w:rPr>
          <w:color w:val="FFFFF1"/>
        </w:rPr>
        <w:t>和</w:t>
      </w:r>
      <w:r>
        <w:rPr>
          <w:rStyle w:val="a6"/>
          <w:color w:val="FFFFF1"/>
        </w:rPr>
        <w:t>双切线</w:t>
      </w:r>
      <w:r>
        <w:rPr>
          <w:color w:val="FFFFF1"/>
        </w:rPr>
        <w:t>缓存到数组。记住，还没为这些缓存的数据生成索引，因此每个顶点都有一份拷贝。</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 Set the same tangent for all three vertices of the triangle.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 </w:t>
      </w:r>
      <w:proofErr w:type="gramStart"/>
      <w:r>
        <w:rPr>
          <w:color w:val="FFFFF1"/>
        </w:rPr>
        <w:t>They</w:t>
      </w:r>
      <w:proofErr w:type="gramEnd"/>
      <w:r>
        <w:rPr>
          <w:color w:val="FFFFF1"/>
        </w:rPr>
        <w:t xml:space="preserve"> will be merged later, in vboindexer.cpp</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tangents.push_</w:t>
      </w:r>
      <w:proofErr w:type="gramStart"/>
      <w:r>
        <w:rPr>
          <w:color w:val="FFFFF1"/>
        </w:rPr>
        <w:t>back(</w:t>
      </w:r>
      <w:proofErr w:type="gramEnd"/>
      <w:r>
        <w:rPr>
          <w:color w:val="FFFFF1"/>
        </w:rPr>
        <w:t>tangent);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tangents.push_</w:t>
      </w:r>
      <w:proofErr w:type="gramStart"/>
      <w:r>
        <w:rPr>
          <w:color w:val="FFFFF1"/>
        </w:rPr>
        <w:t>back(</w:t>
      </w:r>
      <w:proofErr w:type="gramEnd"/>
      <w:r>
        <w:rPr>
          <w:color w:val="FFFFF1"/>
        </w:rPr>
        <w:t>tangent);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tangents.push_</w:t>
      </w:r>
      <w:proofErr w:type="gramStart"/>
      <w:r>
        <w:rPr>
          <w:color w:val="FFFFF1"/>
        </w:rPr>
        <w:t>back(</w:t>
      </w:r>
      <w:proofErr w:type="gramEnd"/>
      <w:r>
        <w:rPr>
          <w:color w:val="FFFFF1"/>
        </w:rPr>
        <w:t>tangent);</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w:t>
      </w:r>
      <w:proofErr w:type="gramStart"/>
      <w:r>
        <w:rPr>
          <w:color w:val="FFFFF1"/>
        </w:rPr>
        <w:t>Same</w:t>
      </w:r>
      <w:proofErr w:type="gramEnd"/>
      <w:r>
        <w:rPr>
          <w:color w:val="FFFFF1"/>
        </w:rPr>
        <w:t xml:space="preserve"> thing for binormals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bitangents.push_</w:t>
      </w:r>
      <w:proofErr w:type="gramStart"/>
      <w:r>
        <w:rPr>
          <w:color w:val="FFFFF1"/>
        </w:rPr>
        <w:t>back(</w:t>
      </w:r>
      <w:proofErr w:type="gramEnd"/>
      <w:r>
        <w:rPr>
          <w:color w:val="FFFFF1"/>
        </w:rPr>
        <w:t>bitangent);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bitangents.push_</w:t>
      </w:r>
      <w:proofErr w:type="gramStart"/>
      <w:r>
        <w:rPr>
          <w:color w:val="FFFFF1"/>
        </w:rPr>
        <w:t>back(</w:t>
      </w:r>
      <w:proofErr w:type="gramEnd"/>
      <w:r>
        <w:rPr>
          <w:color w:val="FFFFF1"/>
        </w:rPr>
        <w:t>bitangent);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bitangents.push_</w:t>
      </w:r>
      <w:proofErr w:type="gramStart"/>
      <w:r>
        <w:rPr>
          <w:color w:val="FFFFF1"/>
        </w:rPr>
        <w:t>back(</w:t>
      </w:r>
      <w:proofErr w:type="gramEnd"/>
      <w:r>
        <w:rPr>
          <w:color w:val="FFFFF1"/>
        </w:rPr>
        <w:t>bitangent);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生成索引</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索引VBO的方法</w:t>
      </w:r>
      <w:proofErr w:type="gramStart"/>
      <w:r>
        <w:rPr>
          <w:color w:val="FFFFF1"/>
        </w:rPr>
        <w:t>和之前</w:t>
      </w:r>
      <w:proofErr w:type="gramEnd"/>
      <w:r>
        <w:rPr>
          <w:color w:val="FFFFF1"/>
        </w:rPr>
        <w:t>类似，仅有些许不同。</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若找到一个相似顶点（相同的坐标、法线、纹理坐标），我们不使用它的切线、次法线；反而要取其均值。因此，只需把旧代码修改一下：</w:t>
      </w:r>
    </w:p>
    <w:p w:rsidR="00A35C04" w:rsidRDefault="00A35C04" w:rsidP="00A35C04">
      <w:pPr>
        <w:pStyle w:val="HTML"/>
        <w:shd w:val="clear" w:color="auto" w:fill="23241F"/>
        <w:spacing w:before="240" w:after="240"/>
        <w:rPr>
          <w:color w:val="FFFFF1"/>
        </w:rPr>
      </w:pPr>
      <w:r>
        <w:rPr>
          <w:color w:val="FFFFF1"/>
        </w:rPr>
        <w:lastRenderedPageBreak/>
        <w:t xml:space="preserve">        // Try to find a similar vertex in out_XXXX</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unsigned</w:t>
      </w:r>
      <w:proofErr w:type="gramEnd"/>
      <w:r>
        <w:rPr>
          <w:color w:val="FFFFF1"/>
        </w:rPr>
        <w:t xml:space="preserve"> int index;</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bool</w:t>
      </w:r>
      <w:proofErr w:type="gramEnd"/>
      <w:r>
        <w:rPr>
          <w:color w:val="FFFFF1"/>
        </w:rPr>
        <w:t xml:space="preserve"> found = getSimilarVertexIndex(in_vertices[i], in_uvs[i], in_normals[i],     out_vertices, out_uvs, out_normals, index);</w:t>
      </w:r>
    </w:p>
    <w:p w:rsidR="00A35C04" w:rsidRDefault="00A35C04" w:rsidP="00A35C04">
      <w:pPr>
        <w:pStyle w:val="HTML"/>
        <w:shd w:val="clear" w:color="auto" w:fill="23241F"/>
        <w:spacing w:before="240" w:after="240"/>
        <w:rPr>
          <w:color w:val="FFFFF1"/>
        </w:rPr>
      </w:pP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 found ){ // A similar vertex is already in the VBO, use it instead !</w:t>
      </w:r>
    </w:p>
    <w:p w:rsidR="00A35C04" w:rsidRDefault="00A35C04" w:rsidP="00A35C04">
      <w:pPr>
        <w:pStyle w:val="HTML"/>
        <w:shd w:val="clear" w:color="auto" w:fill="23241F"/>
        <w:spacing w:before="240" w:after="240"/>
        <w:rPr>
          <w:color w:val="FFFFF1"/>
        </w:rPr>
      </w:pPr>
      <w:r>
        <w:rPr>
          <w:color w:val="FFFFF1"/>
        </w:rPr>
        <w:t xml:space="preserve">            out_indices.push_</w:t>
      </w:r>
      <w:proofErr w:type="gramStart"/>
      <w:r>
        <w:rPr>
          <w:color w:val="FFFFF1"/>
        </w:rPr>
        <w:t>back(</w:t>
      </w:r>
      <w:proofErr w:type="gramEnd"/>
      <w:r>
        <w:rPr>
          <w:color w:val="FFFFF1"/>
        </w:rPr>
        <w:t xml:space="preserve"> index );</w:t>
      </w:r>
    </w:p>
    <w:p w:rsidR="00A35C04" w:rsidRDefault="00A35C04" w:rsidP="00A35C04">
      <w:pPr>
        <w:pStyle w:val="HTML"/>
        <w:shd w:val="clear" w:color="auto" w:fill="23241F"/>
        <w:spacing w:before="240" w:after="240"/>
        <w:rPr>
          <w:color w:val="FFFFF1"/>
        </w:rPr>
      </w:pPr>
    </w:p>
    <w:p w:rsidR="00A35C04" w:rsidRDefault="00A35C04" w:rsidP="00A35C04">
      <w:pPr>
        <w:pStyle w:val="HTML"/>
        <w:shd w:val="clear" w:color="auto" w:fill="23241F"/>
        <w:spacing w:before="240" w:after="240"/>
        <w:rPr>
          <w:color w:val="FFFFF1"/>
        </w:rPr>
      </w:pPr>
      <w:r>
        <w:rPr>
          <w:color w:val="FFFFF1"/>
        </w:rPr>
        <w:t xml:space="preserve">            // Average the tangents and the bitangents</w:t>
      </w:r>
    </w:p>
    <w:p w:rsidR="00A35C04" w:rsidRDefault="00A35C04" w:rsidP="00A35C04">
      <w:pPr>
        <w:pStyle w:val="HTML"/>
        <w:shd w:val="clear" w:color="auto" w:fill="23241F"/>
        <w:spacing w:before="240" w:after="240"/>
        <w:rPr>
          <w:color w:val="FFFFF1"/>
        </w:rPr>
      </w:pPr>
      <w:r>
        <w:rPr>
          <w:color w:val="FFFFF1"/>
        </w:rPr>
        <w:t xml:space="preserve">            out_</w:t>
      </w:r>
      <w:proofErr w:type="gramStart"/>
      <w:r>
        <w:rPr>
          <w:color w:val="FFFFF1"/>
        </w:rPr>
        <w:t>tangents[</w:t>
      </w:r>
      <w:proofErr w:type="gramEnd"/>
      <w:r>
        <w:rPr>
          <w:color w:val="FFFFF1"/>
        </w:rPr>
        <w:t>index] += in_tangents[i];</w:t>
      </w:r>
    </w:p>
    <w:p w:rsidR="00A35C04" w:rsidRDefault="00A35C04" w:rsidP="00A35C04">
      <w:pPr>
        <w:pStyle w:val="HTML"/>
        <w:shd w:val="clear" w:color="auto" w:fill="23241F"/>
        <w:spacing w:before="240" w:after="240"/>
        <w:rPr>
          <w:color w:val="FFFFF1"/>
        </w:rPr>
      </w:pPr>
      <w:r>
        <w:rPr>
          <w:color w:val="FFFFF1"/>
        </w:rPr>
        <w:t xml:space="preserve">            out_</w:t>
      </w:r>
      <w:proofErr w:type="gramStart"/>
      <w:r>
        <w:rPr>
          <w:color w:val="FFFFF1"/>
        </w:rPr>
        <w:t>bitangents[</w:t>
      </w:r>
      <w:proofErr w:type="gramEnd"/>
      <w:r>
        <w:rPr>
          <w:color w:val="FFFFF1"/>
        </w:rPr>
        <w:t>index] += in_bitangents[i];</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}else</w:t>
      </w:r>
      <w:proofErr w:type="gramEnd"/>
      <w:r>
        <w:rPr>
          <w:color w:val="FFFFF1"/>
        </w:rPr>
        <w:t>{ // If not, it needs to be added in the output data.</w:t>
      </w:r>
    </w:p>
    <w:p w:rsidR="00A35C04" w:rsidRDefault="00A35C04" w:rsidP="00A35C04">
      <w:pPr>
        <w:pStyle w:val="HTML"/>
        <w:shd w:val="clear" w:color="auto" w:fill="23241F"/>
        <w:spacing w:before="240" w:after="240"/>
        <w:rPr>
          <w:color w:val="FFFFF1"/>
        </w:rPr>
      </w:pPr>
      <w:r>
        <w:rPr>
          <w:color w:val="FFFFF1"/>
        </w:rPr>
        <w:t xml:space="preserve">            // Do as usual</w:t>
      </w:r>
    </w:p>
    <w:p w:rsidR="00A35C04" w:rsidRDefault="00A35C04" w:rsidP="00A35C04">
      <w:pPr>
        <w:pStyle w:val="HTML"/>
        <w:shd w:val="clear" w:color="auto" w:fill="23241F"/>
        <w:spacing w:before="240" w:after="240"/>
        <w:rPr>
          <w:color w:val="FFFFF1"/>
        </w:rPr>
      </w:pPr>
      <w:r>
        <w:rPr>
          <w:color w:val="FFFFF1"/>
        </w:rPr>
        <w:t xml:space="preserve">            [...]</w:t>
      </w:r>
    </w:p>
    <w:p w:rsidR="00A35C04" w:rsidRDefault="00A35C04" w:rsidP="00A35C04">
      <w:pPr>
        <w:pStyle w:val="HTML"/>
        <w:shd w:val="clear" w:color="auto" w:fill="23241F"/>
        <w:spacing w:before="240" w:after="240"/>
        <w:rPr>
          <w:color w:val="FFFFF1"/>
        </w:rPr>
      </w:pPr>
      <w:r>
        <w:rPr>
          <w:color w:val="FFFFF1"/>
        </w:rPr>
        <w:t xml:space="preserve">        }</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注意，这里没做规范化。这样做很讨巧，因为小三角形的切线、双切线向量也小；相对于大三角形（对最终形状影响较大），对最终结果的影响力也就小。</w:t>
      </w: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t>Shader</w:t>
      </w: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t>新增的缓冲区和</w:t>
      </w:r>
      <w:r>
        <w:rPr>
          <w:color w:val="FFFFF1"/>
          <w:sz w:val="31"/>
          <w:szCs w:val="31"/>
        </w:rPr>
        <w:t>uniform</w:t>
      </w:r>
      <w:r>
        <w:rPr>
          <w:color w:val="FFFFF1"/>
          <w:sz w:val="31"/>
          <w:szCs w:val="31"/>
        </w:rPr>
        <w:t>变量</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新加上两个缓冲区：分别存放切线和双切线：</w:t>
      </w:r>
    </w:p>
    <w:p w:rsidR="00A35C04" w:rsidRDefault="00A35C04" w:rsidP="00A35C04">
      <w:pPr>
        <w:pStyle w:val="HTML"/>
        <w:shd w:val="clear" w:color="auto" w:fill="23241F"/>
        <w:spacing w:before="240" w:after="240"/>
        <w:rPr>
          <w:color w:val="FFFFF1"/>
        </w:rPr>
      </w:pPr>
      <w:r>
        <w:rPr>
          <w:color w:val="FFFFF1"/>
        </w:rPr>
        <w:t>GLuint tangentbuffer;</w:t>
      </w:r>
    </w:p>
    <w:p w:rsidR="00A35C04" w:rsidRDefault="00A35C04" w:rsidP="00A35C04">
      <w:pPr>
        <w:pStyle w:val="HTML"/>
        <w:shd w:val="clear" w:color="auto" w:fill="23241F"/>
        <w:spacing w:before="240" w:after="240"/>
        <w:rPr>
          <w:color w:val="FFFFF1"/>
        </w:rPr>
      </w:pPr>
      <w:proofErr w:type="gramStart"/>
      <w:r>
        <w:rPr>
          <w:color w:val="FFFFF1"/>
        </w:rPr>
        <w:t>glGenBuffers(</w:t>
      </w:r>
      <w:proofErr w:type="gramEnd"/>
      <w:r>
        <w:rPr>
          <w:color w:val="FFFFF1"/>
        </w:rPr>
        <w:t>1, &amp;tangentbuffer);</w:t>
      </w:r>
    </w:p>
    <w:p w:rsidR="00A35C04" w:rsidRDefault="00A35C04" w:rsidP="00A35C04">
      <w:pPr>
        <w:pStyle w:val="HTML"/>
        <w:shd w:val="clear" w:color="auto" w:fill="23241F"/>
        <w:spacing w:before="240" w:after="240"/>
        <w:rPr>
          <w:color w:val="FFFFF1"/>
        </w:rPr>
      </w:pPr>
      <w:proofErr w:type="gramStart"/>
      <w:r>
        <w:rPr>
          <w:color w:val="FFFFF1"/>
        </w:rPr>
        <w:t>glBindBuffer(</w:t>
      </w:r>
      <w:proofErr w:type="gramEnd"/>
      <w:r>
        <w:rPr>
          <w:color w:val="FFFFF1"/>
        </w:rPr>
        <w:t>GL_ARRAY_BUFFER, tangentbuffer);</w:t>
      </w:r>
    </w:p>
    <w:p w:rsidR="00A35C04" w:rsidRDefault="00A35C04" w:rsidP="00A35C04">
      <w:pPr>
        <w:pStyle w:val="HTML"/>
        <w:shd w:val="clear" w:color="auto" w:fill="23241F"/>
        <w:spacing w:before="240" w:after="240"/>
        <w:rPr>
          <w:color w:val="FFFFF1"/>
        </w:rPr>
      </w:pPr>
      <w:proofErr w:type="gramStart"/>
      <w:r>
        <w:rPr>
          <w:color w:val="FFFFF1"/>
        </w:rPr>
        <w:t>glBufferData(</w:t>
      </w:r>
      <w:proofErr w:type="gramEnd"/>
      <w:r>
        <w:rPr>
          <w:color w:val="FFFFF1"/>
        </w:rPr>
        <w:t>GL_ARRAY_BUFFER, indexed_tangents.size() * sizeof(glm::vec3), &amp;indexed_tangents[0], GL_STATIC_DRAW);</w:t>
      </w:r>
    </w:p>
    <w:p w:rsidR="00A35C04" w:rsidRDefault="00A35C04" w:rsidP="00A35C04">
      <w:pPr>
        <w:pStyle w:val="HTML"/>
        <w:shd w:val="clear" w:color="auto" w:fill="23241F"/>
        <w:spacing w:before="240" w:after="240"/>
        <w:rPr>
          <w:color w:val="FFFFF1"/>
        </w:rPr>
      </w:pPr>
    </w:p>
    <w:p w:rsidR="00A35C04" w:rsidRDefault="00A35C04" w:rsidP="00A35C04">
      <w:pPr>
        <w:pStyle w:val="HTML"/>
        <w:shd w:val="clear" w:color="auto" w:fill="23241F"/>
        <w:spacing w:before="240" w:after="240"/>
        <w:rPr>
          <w:color w:val="FFFFF1"/>
        </w:rPr>
      </w:pPr>
      <w:r>
        <w:rPr>
          <w:color w:val="FFFFF1"/>
        </w:rPr>
        <w:t>GLuint bitangentbuffer;</w:t>
      </w:r>
    </w:p>
    <w:p w:rsidR="00A35C04" w:rsidRDefault="00A35C04" w:rsidP="00A35C04">
      <w:pPr>
        <w:pStyle w:val="HTML"/>
        <w:shd w:val="clear" w:color="auto" w:fill="23241F"/>
        <w:spacing w:before="240" w:after="240"/>
        <w:rPr>
          <w:color w:val="FFFFF1"/>
        </w:rPr>
      </w:pPr>
      <w:proofErr w:type="gramStart"/>
      <w:r>
        <w:rPr>
          <w:color w:val="FFFFF1"/>
        </w:rPr>
        <w:t>glGenBuffers(</w:t>
      </w:r>
      <w:proofErr w:type="gramEnd"/>
      <w:r>
        <w:rPr>
          <w:color w:val="FFFFF1"/>
        </w:rPr>
        <w:t>1, &amp;bitangentbuffer);</w:t>
      </w:r>
    </w:p>
    <w:p w:rsidR="00A35C04" w:rsidRDefault="00A35C04" w:rsidP="00A35C04">
      <w:pPr>
        <w:pStyle w:val="HTML"/>
        <w:shd w:val="clear" w:color="auto" w:fill="23241F"/>
        <w:spacing w:before="240" w:after="240"/>
        <w:rPr>
          <w:color w:val="FFFFF1"/>
        </w:rPr>
      </w:pPr>
      <w:proofErr w:type="gramStart"/>
      <w:r>
        <w:rPr>
          <w:color w:val="FFFFF1"/>
        </w:rPr>
        <w:t>glBindBuffer(</w:t>
      </w:r>
      <w:proofErr w:type="gramEnd"/>
      <w:r>
        <w:rPr>
          <w:color w:val="FFFFF1"/>
        </w:rPr>
        <w:t>GL_ARRAY_BUFFER, bitangentbuffer);</w:t>
      </w:r>
    </w:p>
    <w:p w:rsidR="00A35C04" w:rsidRDefault="00A35C04" w:rsidP="00A35C04">
      <w:pPr>
        <w:pStyle w:val="HTML"/>
        <w:shd w:val="clear" w:color="auto" w:fill="23241F"/>
        <w:spacing w:before="240" w:after="240"/>
        <w:rPr>
          <w:color w:val="FFFFF1"/>
        </w:rPr>
      </w:pPr>
      <w:proofErr w:type="gramStart"/>
      <w:r>
        <w:rPr>
          <w:color w:val="FFFFF1"/>
        </w:rPr>
        <w:t>glBufferData(</w:t>
      </w:r>
      <w:proofErr w:type="gramEnd"/>
      <w:r>
        <w:rPr>
          <w:color w:val="FFFFF1"/>
        </w:rPr>
        <w:t>GL_ARRAY_BUFFER, indexed_bitangents.size() * sizeof(glm::vec3), &amp;indexed_bitangents[0], GL_STATIC_DRAW);</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还需要一个uniform变量存储新的法线纹理：</w:t>
      </w:r>
    </w:p>
    <w:p w:rsidR="00A35C04" w:rsidRDefault="00A35C04" w:rsidP="00A35C04">
      <w:pPr>
        <w:pStyle w:val="HTML"/>
        <w:shd w:val="clear" w:color="auto" w:fill="23241F"/>
        <w:spacing w:before="240" w:after="240"/>
        <w:rPr>
          <w:color w:val="FFFFF1"/>
        </w:rPr>
      </w:pPr>
      <w:r>
        <w:rPr>
          <w:color w:val="FFFFF1"/>
        </w:rPr>
        <w:t xml:space="preserve">    [...]</w:t>
      </w:r>
    </w:p>
    <w:p w:rsidR="00A35C04" w:rsidRDefault="00A35C04" w:rsidP="00A35C04">
      <w:pPr>
        <w:pStyle w:val="HTML"/>
        <w:shd w:val="clear" w:color="auto" w:fill="23241F"/>
        <w:spacing w:before="240" w:after="240"/>
        <w:rPr>
          <w:color w:val="FFFFF1"/>
        </w:rPr>
      </w:pPr>
      <w:r>
        <w:rPr>
          <w:color w:val="FFFFF1"/>
        </w:rPr>
        <w:t xml:space="preserve">    GLuint NormalTexture = loadTGA_</w:t>
      </w:r>
      <w:proofErr w:type="gramStart"/>
      <w:r>
        <w:rPr>
          <w:color w:val="FFFFF1"/>
        </w:rPr>
        <w:t>glfw(</w:t>
      </w:r>
      <w:proofErr w:type="gramEnd"/>
      <w:r>
        <w:rPr>
          <w:color w:val="FFFFF1"/>
        </w:rPr>
        <w:t>"normal.tga");</w:t>
      </w:r>
    </w:p>
    <w:p w:rsidR="00A35C04" w:rsidRDefault="00A35C04" w:rsidP="00A35C04">
      <w:pPr>
        <w:pStyle w:val="HTML"/>
        <w:shd w:val="clear" w:color="auto" w:fill="23241F"/>
        <w:spacing w:before="240" w:after="240"/>
        <w:rPr>
          <w:color w:val="FFFFF1"/>
        </w:rPr>
      </w:pPr>
      <w:r>
        <w:rPr>
          <w:color w:val="FFFFF1"/>
        </w:rPr>
        <w:t xml:space="preserve">    [...]</w:t>
      </w:r>
    </w:p>
    <w:p w:rsidR="00A35C04" w:rsidRDefault="00A35C04" w:rsidP="00A35C04">
      <w:pPr>
        <w:pStyle w:val="HTML"/>
        <w:shd w:val="clear" w:color="auto" w:fill="23241F"/>
        <w:spacing w:before="240" w:after="240"/>
        <w:rPr>
          <w:color w:val="FFFFF1"/>
        </w:rPr>
      </w:pPr>
      <w:r>
        <w:rPr>
          <w:color w:val="FFFFF1"/>
        </w:rPr>
        <w:t xml:space="preserve">    GLuint </w:t>
      </w:r>
      <w:proofErr w:type="gramStart"/>
      <w:r>
        <w:rPr>
          <w:color w:val="FFFFF1"/>
        </w:rPr>
        <w:t>NormalTextureID  =</w:t>
      </w:r>
      <w:proofErr w:type="gramEnd"/>
      <w:r>
        <w:rPr>
          <w:color w:val="FFFFF1"/>
        </w:rPr>
        <w:t xml:space="preserve"> glGetUniformLocation(programID, "NormalTextureSampler");</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另外一个uniform变量存储3x3的模型视图矩阵。严格地讲，这个矩阵不必要，但有它更方便；详见后文。由于仅仅计算旋转，不需要位移，因此只需矩阵左上角3x3的部分。</w:t>
      </w:r>
      <w:r>
        <w:rPr>
          <w:color w:val="FFFFF1"/>
        </w:rPr>
        <w:br/>
      </w:r>
    </w:p>
    <w:p w:rsidR="00A35C04" w:rsidRDefault="00A35C04" w:rsidP="00A35C04">
      <w:pPr>
        <w:pStyle w:val="HTML"/>
        <w:shd w:val="clear" w:color="auto" w:fill="23241F"/>
        <w:spacing w:before="240" w:after="240"/>
        <w:rPr>
          <w:color w:val="FFFFF1"/>
        </w:rPr>
      </w:pPr>
      <w:r>
        <w:rPr>
          <w:color w:val="FFFFF1"/>
        </w:rPr>
        <w:t xml:space="preserve">    GLuint ModelView3x3MatrixID = </w:t>
      </w:r>
      <w:proofErr w:type="gramStart"/>
      <w:r>
        <w:rPr>
          <w:color w:val="FFFFF1"/>
        </w:rPr>
        <w:t>glGetUniformLocation(</w:t>
      </w:r>
      <w:proofErr w:type="gramEnd"/>
      <w:r>
        <w:rPr>
          <w:color w:val="FFFFF1"/>
        </w:rPr>
        <w:t>programID, "MV3x3");</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完整的绘制代码如下：</w:t>
      </w:r>
      <w:r>
        <w:rPr>
          <w:color w:val="FFFFF1"/>
        </w:rPr>
        <w:br/>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 xml:space="preserve">    // Clear the screen</w:t>
      </w:r>
      <w:r>
        <w:rPr>
          <w:color w:val="FFFFF1"/>
        </w:rPr>
        <w:br/>
      </w:r>
    </w:p>
    <w:p w:rsidR="00A35C04" w:rsidRDefault="00A35C04" w:rsidP="00A35C04">
      <w:pPr>
        <w:pStyle w:val="HTML"/>
        <w:shd w:val="clear" w:color="auto" w:fill="23241F"/>
        <w:rPr>
          <w:color w:val="FFFFF1"/>
        </w:rPr>
      </w:pPr>
      <w:r>
        <w:rPr>
          <w:color w:val="FFFFF1"/>
        </w:rPr>
        <w:t xml:space="preserve">    </w:t>
      </w:r>
      <w:proofErr w:type="gramStart"/>
      <w:r>
        <w:rPr>
          <w:color w:val="FFFFF1"/>
        </w:rPr>
        <w:t>glClear(</w:t>
      </w:r>
      <w:proofErr w:type="gramEnd"/>
      <w:r>
        <w:rPr>
          <w:color w:val="FFFFF1"/>
        </w:rPr>
        <w:t>GL_COLOR_BUFFER_BIT | GL_DEPTH_BUFFER_BIT);</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Use our shader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glUseProgram(</w:t>
      </w:r>
      <w:proofErr w:type="gramEnd"/>
      <w:r>
        <w:rPr>
          <w:color w:val="FFFFF1"/>
        </w:rPr>
        <w:t>programID);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Compute the MVP matrix from keyboard and mouse input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computeMatricesFromInputs(</w:t>
      </w:r>
      <w:proofErr w:type="gramEnd"/>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glm::mat4</w:t>
      </w:r>
      <w:proofErr w:type="gramEnd"/>
      <w:r>
        <w:rPr>
          <w:color w:val="FFFFF1"/>
        </w:rPr>
        <w:t xml:space="preserve"> ProjectionMatrix = getProjectionMatrix();</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glm::mat4</w:t>
      </w:r>
      <w:proofErr w:type="gramEnd"/>
      <w:r>
        <w:rPr>
          <w:color w:val="FFFFF1"/>
        </w:rPr>
        <w:t xml:space="preserve"> ViewMatrix = getViewMatrix();</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glm::mat4</w:t>
      </w:r>
      <w:proofErr w:type="gramEnd"/>
      <w:r>
        <w:rPr>
          <w:color w:val="FFFFF1"/>
        </w:rPr>
        <w:t xml:space="preserve"> ModelMatrix = glm::mat4(1.0);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glm::mat4</w:t>
      </w:r>
      <w:proofErr w:type="gramEnd"/>
      <w:r>
        <w:rPr>
          <w:color w:val="FFFFF1"/>
        </w:rPr>
        <w:t xml:space="preserve"> ModelViewMatrix = ViewMatrix * ModelMatrix;</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glm::mat3 ModelView3x3Matrix = glm::</w:t>
      </w:r>
      <w:proofErr w:type="gramStart"/>
      <w:r>
        <w:rPr>
          <w:color w:val="FFFFF1"/>
        </w:rPr>
        <w:t>mat3(</w:t>
      </w:r>
      <w:proofErr w:type="gramEnd"/>
      <w:r>
        <w:rPr>
          <w:color w:val="FFFFF1"/>
        </w:rPr>
        <w:t>ModelViewMatrix); // Take the upper-left part of ModelViewMatrix</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glm::mat4</w:t>
      </w:r>
      <w:proofErr w:type="gramEnd"/>
      <w:r>
        <w:rPr>
          <w:color w:val="FFFFF1"/>
        </w:rPr>
        <w:t xml:space="preserve"> MVP = ProjectionMatrix * ViewMatrix * ModelMatrix;</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Send our transformation to the currently bound shader,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in the "MVP" uniform</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glUniformMatrix4fv(</w:t>
      </w:r>
      <w:proofErr w:type="gramEnd"/>
      <w:r>
        <w:rPr>
          <w:color w:val="FFFFF1"/>
        </w:rPr>
        <w:t>MatrixID, 1, GL_FALSE, &amp;MVP[0][0]);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glUniformMatrix4fv(</w:t>
      </w:r>
      <w:proofErr w:type="gramEnd"/>
      <w:r>
        <w:rPr>
          <w:color w:val="FFFFF1"/>
        </w:rPr>
        <w:t>ModelMatrixID, 1, GL_FALSE, &amp;ModelMatrix[0][0]);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glUniformMatrix4fv(</w:t>
      </w:r>
      <w:proofErr w:type="gramEnd"/>
      <w:r>
        <w:rPr>
          <w:color w:val="FFFFF1"/>
        </w:rPr>
        <w:t>ViewMatrixID, 1, GL_FALSE, &amp;ViewMatrix[0][0]);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lastRenderedPageBreak/>
        <w:t>glUniformMatrix4fv(</w:t>
      </w:r>
      <w:proofErr w:type="gramEnd"/>
      <w:r>
        <w:rPr>
          <w:color w:val="FFFFF1"/>
        </w:rPr>
        <w:t>ViewMatrixID, 1, GL_FALSE, &amp;ViewMatrix[0][0]);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glUniformMatrix3fv(</w:t>
      </w:r>
      <w:proofErr w:type="gramEnd"/>
      <w:r>
        <w:rPr>
          <w:color w:val="FFFFF1"/>
        </w:rPr>
        <w:t>ModelView3x3MatrixID, 1, GL_FALSE, &amp;ModelView3x3Matrix[0][0]);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glm::vec3</w:t>
      </w:r>
      <w:proofErr w:type="gramEnd"/>
      <w:r>
        <w:rPr>
          <w:color w:val="FFFFF1"/>
        </w:rPr>
        <w:t xml:space="preserve"> lightPos = glm::vec3(0,0,4);</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glUniform3f(</w:t>
      </w:r>
      <w:proofErr w:type="gramEnd"/>
      <w:r>
        <w:rPr>
          <w:color w:val="FFFFF1"/>
        </w:rPr>
        <w:t>LightID, lightPos.x, lightPos.y, lightPos.z);</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Bind our diffuse texture in Texture Unit 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glActiveTexture(</w:t>
      </w:r>
      <w:proofErr w:type="gramEnd"/>
      <w:r>
        <w:rPr>
          <w:color w:val="FFFFF1"/>
        </w:rPr>
        <w:t>GL_TEXTURE0);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glBindTexture(</w:t>
      </w:r>
      <w:proofErr w:type="gramEnd"/>
      <w:r>
        <w:rPr>
          <w:color w:val="FFFFF1"/>
        </w:rPr>
        <w:t>GL_TEXTURE_2D, DiffuseTexture);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Set our "DiffuseTextureSampler" sampler to user Texture Unit 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glUniform1i(</w:t>
      </w:r>
      <w:proofErr w:type="gramEnd"/>
      <w:r>
        <w:rPr>
          <w:color w:val="FFFFF1"/>
        </w:rPr>
        <w:t>DiffuseTextureID, 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Bind our normal texture in Texture Unit 1</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glActiveTexture(</w:t>
      </w:r>
      <w:proofErr w:type="gramEnd"/>
      <w:r>
        <w:rPr>
          <w:color w:val="FFFFF1"/>
        </w:rPr>
        <w:t>GL_TEXTURE1);</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glBindTexture(</w:t>
      </w:r>
      <w:proofErr w:type="gramEnd"/>
      <w:r>
        <w:rPr>
          <w:color w:val="FFFFF1"/>
        </w:rPr>
        <w:t>GL_TEXTURE_2D, NormalTexture);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 Set our "Normal    TextureSampler" sampler to user Texture Unit 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glUniform1i(</w:t>
      </w:r>
      <w:proofErr w:type="gramEnd"/>
      <w:r>
        <w:rPr>
          <w:color w:val="FFFFF1"/>
        </w:rPr>
        <w:t>NormalTextureID, 1);</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1rst attribute </w:t>
      </w:r>
      <w:proofErr w:type="gramStart"/>
      <w:r>
        <w:rPr>
          <w:color w:val="FFFFF1"/>
        </w:rPr>
        <w:t>buffer :</w:t>
      </w:r>
      <w:proofErr w:type="gramEnd"/>
      <w:r>
        <w:rPr>
          <w:color w:val="FFFFF1"/>
        </w:rPr>
        <w:t xml:space="preserve"> vertices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glEnableVertexAttribArray(</w:t>
      </w:r>
      <w:proofErr w:type="gramEnd"/>
      <w:r>
        <w:rPr>
          <w:color w:val="FFFFF1"/>
        </w:rPr>
        <w:t>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GL_ARRAY_BUFFER, vertexbuffer);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glVertexAttribPointer(</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attribute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3,                  // size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GL_FLOAT,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GL_FALSE,           // normalized?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stride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proofErr w:type="gramStart"/>
      <w:r>
        <w:rPr>
          <w:color w:val="FFFFF1"/>
        </w:rPr>
        <w:t>void</w:t>
      </w:r>
      <w:proofErr w:type="gramEnd"/>
      <w:r>
        <w:rPr>
          <w:color w:val="FFFFF1"/>
        </w:rPr>
        <w:t>*)0            //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 xml:space="preserve">// 2nd attribute </w:t>
      </w:r>
      <w:proofErr w:type="gramStart"/>
      <w:r>
        <w:rPr>
          <w:color w:val="FFFFF1"/>
        </w:rPr>
        <w:t>buffer :</w:t>
      </w:r>
      <w:proofErr w:type="gramEnd"/>
      <w:r>
        <w:rPr>
          <w:color w:val="FFFFF1"/>
        </w:rPr>
        <w:t xml:space="preserve"> UVs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glEnableVertexAttribArray(</w:t>
      </w:r>
      <w:proofErr w:type="gramEnd"/>
      <w:r>
        <w:rPr>
          <w:color w:val="FFFFF1"/>
        </w:rPr>
        <w:t>1);</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GL_ARRAY_BUFFER, uvbuffer);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glVertexAttribPointer(</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1,                                // attribute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2,                                // size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GL_FLOAT,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GL_FALSE,                         // normalized?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stride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proofErr w:type="gramStart"/>
      <w:r>
        <w:rPr>
          <w:color w:val="FFFFF1"/>
        </w:rPr>
        <w:t>void</w:t>
      </w:r>
      <w:proofErr w:type="gramEnd"/>
      <w:r>
        <w:rPr>
          <w:color w:val="FFFFF1"/>
        </w:rPr>
        <w:t>*)0                          //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3rd attribute </w:t>
      </w:r>
      <w:proofErr w:type="gramStart"/>
      <w:r>
        <w:rPr>
          <w:color w:val="FFFFF1"/>
        </w:rPr>
        <w:t>buffer :</w:t>
      </w:r>
      <w:proofErr w:type="gramEnd"/>
      <w:r>
        <w:rPr>
          <w:color w:val="FFFFF1"/>
        </w:rPr>
        <w:t xml:space="preserve"> normals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glEnableVertexAttribArray(</w:t>
      </w:r>
      <w:proofErr w:type="gramEnd"/>
      <w:r>
        <w:rPr>
          <w:color w:val="FFFFF1"/>
        </w:rPr>
        <w:t>2);</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GL_ARRAY_BUFFER, normalbuffer);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lastRenderedPageBreak/>
        <w:t>glVertexAttribPointer(</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2,                                // attribute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3,                                // size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GL_FLOAT,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GL_FALSE,                         // normalized?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stride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proofErr w:type="gramStart"/>
      <w:r>
        <w:rPr>
          <w:color w:val="FFFFF1"/>
        </w:rPr>
        <w:t>void</w:t>
      </w:r>
      <w:proofErr w:type="gramEnd"/>
      <w:r>
        <w:rPr>
          <w:color w:val="FFFFF1"/>
        </w:rPr>
        <w:t>*)0                          //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4th attribute </w:t>
      </w:r>
      <w:proofErr w:type="gramStart"/>
      <w:r>
        <w:rPr>
          <w:color w:val="FFFFF1"/>
        </w:rPr>
        <w:t>buffer :</w:t>
      </w:r>
      <w:proofErr w:type="gramEnd"/>
      <w:r>
        <w:rPr>
          <w:color w:val="FFFFF1"/>
        </w:rPr>
        <w:t xml:space="preserve"> tangents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glEnableVertexAttribArray(</w:t>
      </w:r>
      <w:proofErr w:type="gramEnd"/>
      <w:r>
        <w:rPr>
          <w:color w:val="FFFFF1"/>
        </w:rPr>
        <w:t>3);</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GL_ARRAY_BUFFER, tangentbuffer);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glVertexAttribPointer(</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3,                                // attribute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3,                                // size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GL_FLOAT,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GL_FALSE,                         // normalized?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stride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proofErr w:type="gramStart"/>
      <w:r>
        <w:rPr>
          <w:color w:val="FFFFF1"/>
        </w:rPr>
        <w:t>void</w:t>
      </w:r>
      <w:proofErr w:type="gramEnd"/>
      <w:r>
        <w:rPr>
          <w:color w:val="FFFFF1"/>
        </w:rPr>
        <w:t>*)0                          //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5th attribute </w:t>
      </w:r>
      <w:proofErr w:type="gramStart"/>
      <w:r>
        <w:rPr>
          <w:color w:val="FFFFF1"/>
        </w:rPr>
        <w:t>buffer :</w:t>
      </w:r>
      <w:proofErr w:type="gramEnd"/>
      <w:r>
        <w:rPr>
          <w:color w:val="FFFFF1"/>
        </w:rPr>
        <w:t xml:space="preserve"> bitangents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glEnableVertexAttribArray(</w:t>
      </w:r>
      <w:proofErr w:type="gramEnd"/>
      <w:r>
        <w:rPr>
          <w:color w:val="FFFFF1"/>
        </w:rPr>
        <w:t>4);</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GL_ARRAY_BUFFER, bitangentbuffer);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glVertexAttribPointer(</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4,                                // attribute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3,                                // size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GL_FLOAT,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GL_FALSE,                         // normalized?</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0,                                // stride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w:t>
      </w:r>
      <w:proofErr w:type="gramStart"/>
      <w:r>
        <w:rPr>
          <w:color w:val="FFFFF1"/>
        </w:rPr>
        <w:t>void</w:t>
      </w:r>
      <w:proofErr w:type="gramEnd"/>
      <w:r>
        <w:rPr>
          <w:color w:val="FFFFF1"/>
        </w:rPr>
        <w:t>*)0                          //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Index 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glBindBuffer(</w:t>
      </w:r>
      <w:proofErr w:type="gramEnd"/>
      <w:r>
        <w:rPr>
          <w:color w:val="FFFFF1"/>
        </w:rPr>
        <w:t>GL_ELEMENT_ARRAY_BUFFER, elementbuffer);</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xml:space="preserve">// Draw the </w:t>
      </w:r>
      <w:proofErr w:type="gramStart"/>
      <w:r>
        <w:rPr>
          <w:color w:val="FFFFF1"/>
        </w:rPr>
        <w:t>triangles !</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glDrawElements(</w:t>
      </w:r>
      <w:proofErr w:type="gramEnd"/>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GL_TRIANGLES,      // mode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indices.size(</w:t>
      </w:r>
      <w:proofErr w:type="gramEnd"/>
      <w:r>
        <w:rPr>
          <w:color w:val="FFFFF1"/>
        </w:rPr>
        <w:t>),    // count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GL_UNSIGNED_INT,   // type</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proofErr w:type="gramStart"/>
      <w:r>
        <w:rPr>
          <w:color w:val="FFFFF1"/>
        </w:rPr>
        <w:t>void</w:t>
      </w:r>
      <w:proofErr w:type="gramEnd"/>
      <w:r>
        <w:rPr>
          <w:color w:val="FFFFF1"/>
        </w:rPr>
        <w:t>*)0           // element array buffer offset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glDisableVertexAttribArray(</w:t>
      </w:r>
      <w:proofErr w:type="gramEnd"/>
      <w:r>
        <w:rPr>
          <w:color w:val="FFFFF1"/>
        </w:rPr>
        <w:t>0);</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lastRenderedPageBreak/>
        <w:t>glDisableVertexAttribArray(</w:t>
      </w:r>
      <w:proofErr w:type="gramEnd"/>
      <w:r>
        <w:rPr>
          <w:color w:val="FFFFF1"/>
        </w:rPr>
        <w:t>1);</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glDisableVertexAttribArray(</w:t>
      </w:r>
      <w:proofErr w:type="gramEnd"/>
      <w:r>
        <w:rPr>
          <w:color w:val="FFFFF1"/>
        </w:rPr>
        <w:t>2);</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glDisableVertexAttribArray(</w:t>
      </w:r>
      <w:proofErr w:type="gramEnd"/>
      <w:r>
        <w:rPr>
          <w:color w:val="FFFFF1"/>
        </w:rPr>
        <w:t>3);</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glDisableVertexAttribArray(</w:t>
      </w:r>
      <w:proofErr w:type="gramEnd"/>
      <w:r>
        <w:rPr>
          <w:color w:val="FFFFF1"/>
        </w:rPr>
        <w:t>4);</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 Swap buffers</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t>glfwSwapBuffers(</w:t>
      </w:r>
      <w:proofErr w:type="gramEnd"/>
      <w:r>
        <w:rPr>
          <w:color w:val="FFFFF1"/>
        </w:rPr>
        <w:t>);</w:t>
      </w:r>
      <w:r>
        <w:rPr>
          <w:color w:val="FFFFF1"/>
        </w:rPr>
        <w:br/>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Vertex shader</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和前面讲的一样，所有计算都在观察坐标系中做，因为在这获取片断坐标更容易。这就是为什么要用模型视图矩阵乘T、B、N向量。</w:t>
      </w:r>
    </w:p>
    <w:p w:rsidR="00A35C04" w:rsidRDefault="00A35C04" w:rsidP="00A35C04">
      <w:pPr>
        <w:pStyle w:val="HTML"/>
        <w:shd w:val="clear" w:color="auto" w:fill="23241F"/>
        <w:spacing w:before="240" w:after="240"/>
        <w:rPr>
          <w:color w:val="FFFFF1"/>
        </w:rPr>
      </w:pPr>
      <w:r>
        <w:rPr>
          <w:color w:val="FFFFF1"/>
        </w:rPr>
        <w:t xml:space="preserve">    vertexNormal_cameraspace = MV3x3 * </w:t>
      </w:r>
      <w:proofErr w:type="gramStart"/>
      <w:r>
        <w:rPr>
          <w:color w:val="FFFFF1"/>
        </w:rPr>
        <w:t>normalize(</w:t>
      </w:r>
      <w:proofErr w:type="gramEnd"/>
      <w:r>
        <w:rPr>
          <w:color w:val="FFFFF1"/>
        </w:rPr>
        <w:t>vertexNormal_modelspace);</w:t>
      </w:r>
    </w:p>
    <w:p w:rsidR="00A35C04" w:rsidRDefault="00A35C04" w:rsidP="00A35C04">
      <w:pPr>
        <w:pStyle w:val="HTML"/>
        <w:shd w:val="clear" w:color="auto" w:fill="23241F"/>
        <w:spacing w:before="240" w:after="240"/>
        <w:rPr>
          <w:color w:val="FFFFF1"/>
        </w:rPr>
      </w:pPr>
      <w:r>
        <w:rPr>
          <w:color w:val="FFFFF1"/>
        </w:rPr>
        <w:t xml:space="preserve">    vertexTangent_cameraspace = MV3x3 * </w:t>
      </w:r>
      <w:proofErr w:type="gramStart"/>
      <w:r>
        <w:rPr>
          <w:color w:val="FFFFF1"/>
        </w:rPr>
        <w:t>normalize(</w:t>
      </w:r>
      <w:proofErr w:type="gramEnd"/>
      <w:r>
        <w:rPr>
          <w:color w:val="FFFFF1"/>
        </w:rPr>
        <w:t>vertexTangent_modelspace);</w:t>
      </w:r>
    </w:p>
    <w:p w:rsidR="00A35C04" w:rsidRDefault="00A35C04" w:rsidP="00A35C04">
      <w:pPr>
        <w:pStyle w:val="HTML"/>
        <w:shd w:val="clear" w:color="auto" w:fill="23241F"/>
        <w:spacing w:before="240" w:after="240"/>
        <w:rPr>
          <w:color w:val="FFFFF1"/>
        </w:rPr>
      </w:pPr>
      <w:r>
        <w:rPr>
          <w:color w:val="FFFFF1"/>
        </w:rPr>
        <w:t xml:space="preserve">    vertexBitangent_cameraspace = MV3x3 * </w:t>
      </w:r>
      <w:proofErr w:type="gramStart"/>
      <w:r>
        <w:rPr>
          <w:color w:val="FFFFF1"/>
        </w:rPr>
        <w:t>normalize(</w:t>
      </w:r>
      <w:proofErr w:type="gramEnd"/>
      <w:r>
        <w:rPr>
          <w:color w:val="FFFFF1"/>
        </w:rPr>
        <w:t>vertexBitangent_modelspace);</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这三个向量确定了TBN矩阵，其创建方式如下：</w:t>
      </w:r>
    </w:p>
    <w:p w:rsidR="00A35C04" w:rsidRDefault="00A35C04" w:rsidP="00A35C04">
      <w:pPr>
        <w:pStyle w:val="HTML"/>
        <w:shd w:val="clear" w:color="auto" w:fill="23241F"/>
        <w:spacing w:before="240" w:after="240"/>
        <w:rPr>
          <w:color w:val="FFFFF1"/>
        </w:rPr>
      </w:pPr>
      <w:r>
        <w:rPr>
          <w:color w:val="FFFFF1"/>
        </w:rPr>
        <w:t xml:space="preserve">    </w:t>
      </w:r>
      <w:proofErr w:type="gramStart"/>
      <w:r>
        <w:rPr>
          <w:color w:val="FFFFF1"/>
        </w:rPr>
        <w:t>mat3</w:t>
      </w:r>
      <w:proofErr w:type="gramEnd"/>
      <w:r>
        <w:rPr>
          <w:color w:val="FFFFF1"/>
        </w:rPr>
        <w:t xml:space="preserve"> TBN = transpose(mat3(</w:t>
      </w:r>
    </w:p>
    <w:p w:rsidR="00A35C04" w:rsidRDefault="00A35C04" w:rsidP="00A35C04">
      <w:pPr>
        <w:pStyle w:val="HTML"/>
        <w:shd w:val="clear" w:color="auto" w:fill="23241F"/>
        <w:spacing w:before="240" w:after="240"/>
        <w:rPr>
          <w:color w:val="FFFFF1"/>
        </w:rPr>
      </w:pPr>
      <w:r>
        <w:rPr>
          <w:color w:val="FFFFF1"/>
        </w:rPr>
        <w:t xml:space="preserve">        vertexTangent_cameraspace,</w:t>
      </w:r>
    </w:p>
    <w:p w:rsidR="00A35C04" w:rsidRDefault="00A35C04" w:rsidP="00A35C04">
      <w:pPr>
        <w:pStyle w:val="HTML"/>
        <w:shd w:val="clear" w:color="auto" w:fill="23241F"/>
        <w:spacing w:before="240" w:after="240"/>
        <w:rPr>
          <w:color w:val="FFFFF1"/>
        </w:rPr>
      </w:pPr>
      <w:r>
        <w:rPr>
          <w:color w:val="FFFFF1"/>
        </w:rPr>
        <w:t xml:space="preserve">        vertexBitangent_cameraspace,</w:t>
      </w:r>
    </w:p>
    <w:p w:rsidR="00A35C04" w:rsidRDefault="00A35C04" w:rsidP="00A35C04">
      <w:pPr>
        <w:pStyle w:val="HTML"/>
        <w:shd w:val="clear" w:color="auto" w:fill="23241F"/>
        <w:spacing w:before="240" w:after="240"/>
        <w:rPr>
          <w:color w:val="FFFFF1"/>
        </w:rPr>
      </w:pPr>
      <w:r>
        <w:rPr>
          <w:color w:val="FFFFF1"/>
        </w:rPr>
        <w:t xml:space="preserve">        vertexNormal_cameraspace</w:t>
      </w:r>
    </w:p>
    <w:p w:rsidR="00A35C04" w:rsidRDefault="00A35C04" w:rsidP="00A35C04">
      <w:pPr>
        <w:pStyle w:val="HTML"/>
        <w:shd w:val="clear" w:color="auto" w:fill="23241F"/>
        <w:spacing w:before="240" w:after="240"/>
        <w:rPr>
          <w:color w:val="FFFFF1"/>
        </w:rPr>
      </w:pPr>
      <w:r>
        <w:rPr>
          <w:color w:val="FFFFF1"/>
        </w:rPr>
        <w:lastRenderedPageBreak/>
        <w:t xml:space="preserve">    )); // </w:t>
      </w:r>
      <w:proofErr w:type="gramStart"/>
      <w:r>
        <w:rPr>
          <w:color w:val="FFFFF1"/>
        </w:rPr>
        <w:t>You</w:t>
      </w:r>
      <w:proofErr w:type="gramEnd"/>
      <w:r>
        <w:rPr>
          <w:color w:val="FFFFF1"/>
        </w:rPr>
        <w:t xml:space="preserve"> can use dot products instead of building this matrix and transposing it. See References for details.</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此矩阵是从观察坐标系到切线坐标系的变换（若有一矩阵名为XXX_modelspace，则它执行的是从模型坐标系到切线坐标系的变换）。可以利用它计算切线坐标系中的光线方向和视线方向。</w:t>
      </w:r>
    </w:p>
    <w:p w:rsidR="00A35C04" w:rsidRDefault="00A35C04" w:rsidP="00A35C04">
      <w:pPr>
        <w:pStyle w:val="HTML"/>
        <w:shd w:val="clear" w:color="auto" w:fill="23241F"/>
        <w:spacing w:before="240" w:after="240"/>
        <w:rPr>
          <w:color w:val="FFFFF1"/>
        </w:rPr>
      </w:pPr>
      <w:r>
        <w:rPr>
          <w:color w:val="FFFFF1"/>
        </w:rPr>
        <w:t xml:space="preserve">    LightDirection_tangentspace = TBN * LightDirection_cameraspace;</w:t>
      </w:r>
    </w:p>
    <w:p w:rsidR="00A35C04" w:rsidRDefault="00A35C04" w:rsidP="00A35C04">
      <w:pPr>
        <w:pStyle w:val="HTML"/>
        <w:shd w:val="clear" w:color="auto" w:fill="23241F"/>
        <w:spacing w:before="240" w:after="240"/>
        <w:rPr>
          <w:color w:val="FFFFF1"/>
        </w:rPr>
      </w:pPr>
      <w:r>
        <w:rPr>
          <w:color w:val="FFFFF1"/>
        </w:rPr>
        <w:t xml:space="preserve">    EyeDirection_tangentspace </w:t>
      </w:r>
      <w:proofErr w:type="gramStart"/>
      <w:r>
        <w:rPr>
          <w:color w:val="FFFFF1"/>
        </w:rPr>
        <w:t>=  TBN</w:t>
      </w:r>
      <w:proofErr w:type="gramEnd"/>
      <w:r>
        <w:rPr>
          <w:color w:val="FFFFF1"/>
        </w:rPr>
        <w:t xml:space="preserve"> * EyeDirection_cameraspace;</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Fragment shader</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切线坐标系中的法线很容易获取：就在纹理中：</w:t>
      </w:r>
    </w:p>
    <w:p w:rsidR="00A35C04" w:rsidRDefault="00A35C04" w:rsidP="00A35C04">
      <w:pPr>
        <w:pStyle w:val="HTML"/>
        <w:shd w:val="clear" w:color="auto" w:fill="23241F"/>
        <w:spacing w:before="240" w:after="240"/>
        <w:rPr>
          <w:color w:val="FFFFF1"/>
        </w:rPr>
      </w:pPr>
      <w:r>
        <w:rPr>
          <w:color w:val="FFFFF1"/>
        </w:rPr>
        <w:t xml:space="preserve">    // Local normal, in tangent space</w:t>
      </w:r>
    </w:p>
    <w:p w:rsidR="00A35C04" w:rsidRDefault="00A35C04" w:rsidP="00A35C04">
      <w:pPr>
        <w:pStyle w:val="HTML"/>
        <w:shd w:val="clear" w:color="auto" w:fill="23241F"/>
        <w:spacing w:before="240" w:after="240"/>
        <w:rPr>
          <w:color w:val="FFFFF1"/>
        </w:rPr>
      </w:pPr>
      <w:r>
        <w:rPr>
          <w:color w:val="FFFFF1"/>
        </w:rPr>
        <w:t xml:space="preserve">    vec3 TextureNormal_tangentspace = </w:t>
      </w:r>
      <w:proofErr w:type="gramStart"/>
      <w:r>
        <w:rPr>
          <w:color w:val="FFFFF1"/>
        </w:rPr>
        <w:t>normalize(</w:t>
      </w:r>
      <w:proofErr w:type="gramEnd"/>
      <w:r>
        <w:rPr>
          <w:color w:val="FFFFF1"/>
        </w:rPr>
        <w:t>texture2D( NormalTextureSampler, UV ).rgb*2.0 - 1.0);</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一切准备就绪。漫反射光的值由切线坐标系中的n和l计算得来（在哪个坐标系中计算并不重要，重要的是n和l必须位于同一坐标系中），再用</w:t>
      </w:r>
      <w:r>
        <w:rPr>
          <w:rStyle w:val="a6"/>
          <w:color w:val="FFFFF1"/>
        </w:rPr>
        <w:t>clamp( dot( n,l ), 0,1 )</w:t>
      </w:r>
      <w:r>
        <w:rPr>
          <w:color w:val="FFFFF1"/>
        </w:rPr>
        <w:t>截断。镜面光用</w:t>
      </w:r>
      <w:r>
        <w:rPr>
          <w:rStyle w:val="a6"/>
          <w:color w:val="FFFFF1"/>
        </w:rPr>
        <w:t>clamp( dot( E,R ), 0,1 )</w:t>
      </w:r>
      <w:r>
        <w:rPr>
          <w:color w:val="FFFFF1"/>
        </w:rPr>
        <w:t>截断，E和R也必须位于同一坐标系中。搞定！S</w:t>
      </w: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t>结果</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这是目前得到的结果，可以看到：</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5"/>
        </w:numPr>
        <w:shd w:val="clear" w:color="auto" w:fill="23241F"/>
        <w:tabs>
          <w:tab w:val="clear" w:pos="720"/>
        </w:tabs>
        <w:spacing w:before="100" w:beforeAutospacing="1" w:after="100" w:afterAutospacing="1"/>
        <w:rPr>
          <w:color w:val="FFFFF1"/>
        </w:rPr>
      </w:pPr>
      <w:r>
        <w:rPr>
          <w:color w:val="FFFFF1"/>
        </w:rPr>
        <w:t>砖块看上去凹凸不平，这是因为砖块表面法线变化比较剧烈</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5"/>
        </w:numPr>
        <w:shd w:val="clear" w:color="auto" w:fill="23241F"/>
        <w:tabs>
          <w:tab w:val="clear" w:pos="720"/>
        </w:tabs>
        <w:spacing w:before="100" w:beforeAutospacing="1" w:after="100" w:afterAutospacing="1"/>
        <w:rPr>
          <w:color w:val="FFFFF1"/>
        </w:rPr>
      </w:pPr>
      <w:r>
        <w:rPr>
          <w:color w:val="FFFFF1"/>
        </w:rPr>
        <w:t>水泥部分看上去很平整，这是因为这部分的法线纹理都是整齐的蓝色</w:t>
      </w:r>
    </w:p>
    <w:p w:rsidR="00A35C04" w:rsidRDefault="00A35C04" w:rsidP="00A35C04">
      <w:pPr>
        <w:pStyle w:val="HTML"/>
        <w:shd w:val="clear" w:color="auto" w:fill="23241F"/>
        <w:ind w:left="720"/>
        <w:rPr>
          <w:color w:val="FFFFF1"/>
        </w:rPr>
      </w:pP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lastRenderedPageBreak/>
        <w:drawing>
          <wp:inline distT="0" distB="0" distL="0" distR="0">
            <wp:extent cx="9756775" cy="7548245"/>
            <wp:effectExtent l="0" t="0" r="0" b="0"/>
            <wp:docPr id="76" name="图片 76" descr="normalmapping-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ormalmapping-1024x7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lastRenderedPageBreak/>
        <w:t>延伸阅读</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27"/>
          <w:szCs w:val="27"/>
        </w:rPr>
      </w:pPr>
      <w:r>
        <w:rPr>
          <w:color w:val="FFFFF1"/>
        </w:rPr>
        <w:t>正交化（</w:t>
      </w:r>
      <w:r>
        <w:rPr>
          <w:color w:val="FFFFF1"/>
        </w:rPr>
        <w:t>Orthogonalization</w:t>
      </w:r>
      <w:r>
        <w:rPr>
          <w:color w:val="FFFFF1"/>
        </w:rPr>
        <w:t>）</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Vertex shader中，为了计算得更快，我们没有用矩阵求逆，而是进行了转置。这只有当矩阵表示的坐标系是正交的时候才成立，而眼前这个矩阵还不是正交的。幸运的是这个问题很容易解决：只需在computeTangentBasis()末尾让切线与法线垂直。I</w:t>
      </w:r>
      <w:r>
        <w:rPr>
          <w:color w:val="FFFFF1"/>
        </w:rPr>
        <w:br/>
      </w:r>
    </w:p>
    <w:p w:rsidR="00A35C04" w:rsidRDefault="00A35C04" w:rsidP="00A35C04">
      <w:pPr>
        <w:pStyle w:val="HTML"/>
        <w:shd w:val="clear" w:color="auto" w:fill="23241F"/>
        <w:spacing w:before="240" w:after="240"/>
        <w:rPr>
          <w:color w:val="FFFFF1"/>
        </w:rPr>
      </w:pPr>
      <w:r>
        <w:rPr>
          <w:color w:val="FFFFF1"/>
        </w:rPr>
        <w:t>t = glm::</w:t>
      </w:r>
      <w:proofErr w:type="gramStart"/>
      <w:r>
        <w:rPr>
          <w:color w:val="FFFFF1"/>
        </w:rPr>
        <w:t>normalize(</w:t>
      </w:r>
      <w:proofErr w:type="gramEnd"/>
      <w:r>
        <w:rPr>
          <w:color w:val="FFFFF1"/>
        </w:rPr>
        <w:t>t - n * glm::dot(n, t));</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这个公式有点难理解，来看看图：</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drawing>
          <wp:inline distT="0" distB="0" distL="0" distR="0">
            <wp:extent cx="2855595" cy="1492250"/>
            <wp:effectExtent l="0" t="0" r="1905" b="0"/>
            <wp:docPr id="75" name="图片 75" descr="gramshmi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ramshmid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5595" cy="1492250"/>
                    </a:xfrm>
                    <a:prstGeom prst="rect">
                      <a:avLst/>
                    </a:prstGeom>
                    <a:noFill/>
                    <a:ln>
                      <a:noFill/>
                    </a:ln>
                  </pic:spPr>
                </pic:pic>
              </a:graphicData>
            </a:graphic>
          </wp:inline>
        </w:drawing>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n和t差不多是相互垂直的，只要把t沿-n方向稍微“压”一下，这个幅度是dot(n,t)。</w:t>
      </w:r>
      <w:r>
        <w:rPr>
          <w:color w:val="FFFFF1"/>
        </w:rPr>
        <w:br/>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hyperlink r:id="rId159" w:history="1">
        <w:r>
          <w:rPr>
            <w:rStyle w:val="a3"/>
            <w:color w:val="499EF3"/>
          </w:rPr>
          <w:t>这里</w:t>
        </w:r>
      </w:hyperlink>
      <w:r>
        <w:rPr>
          <w:color w:val="FFFFF1"/>
        </w:rPr>
        <w:t>有一个applet也讲得很清楚（仅含两个向量）</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左手坐标系还是右手坐标系？</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一般不必担心这个问题。但在某些情况下，比如使用对称模型时，UV坐标方向是错的，导致切线T方向错误。</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检查是否需要翻转这些方向很容易：TBN必须形成一个右手坐标系，即，向量cross(n,t)应该和b同向。</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用数学术语讲，“向量A和向量B同向”就是“dot(A,B)&gt;0”；故只需检查dot( cross(n,t) , b )是否大于0。</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若dot( cross(n,t) , b ) &lt; 0，就要翻转t：</w:t>
      </w:r>
      <w:r>
        <w:rPr>
          <w:color w:val="FFFFF1"/>
        </w:rPr>
        <w:br/>
      </w:r>
    </w:p>
    <w:p w:rsidR="00A35C04" w:rsidRDefault="00A35C04" w:rsidP="00A35C04">
      <w:pPr>
        <w:pStyle w:val="HTML"/>
        <w:shd w:val="clear" w:color="auto" w:fill="23241F"/>
        <w:spacing w:before="240" w:after="240"/>
        <w:rPr>
          <w:color w:val="FFFFF1"/>
        </w:rPr>
      </w:pPr>
      <w:proofErr w:type="gramStart"/>
      <w:r>
        <w:rPr>
          <w:color w:val="FFFFF1"/>
        </w:rPr>
        <w:t>if</w:t>
      </w:r>
      <w:proofErr w:type="gramEnd"/>
      <w:r>
        <w:rPr>
          <w:color w:val="FFFFF1"/>
        </w:rPr>
        <w:t xml:space="preserve"> (glm::dot(glm::cross(n, t), b) &lt; 0.0f)</w:t>
      </w:r>
    </w:p>
    <w:p w:rsidR="00A35C04" w:rsidRDefault="00A35C04" w:rsidP="00A35C04">
      <w:pPr>
        <w:pStyle w:val="HTML"/>
        <w:shd w:val="clear" w:color="auto" w:fill="23241F"/>
        <w:spacing w:before="240" w:after="240"/>
        <w:rPr>
          <w:color w:val="FFFFF1"/>
        </w:rPr>
      </w:pPr>
      <w:r>
        <w:rPr>
          <w:color w:val="FFFFF1"/>
        </w:rPr>
        <w:t>{</w:t>
      </w:r>
    </w:p>
    <w:p w:rsidR="00A35C04" w:rsidRDefault="00A35C04" w:rsidP="00A35C04">
      <w:pPr>
        <w:pStyle w:val="HTML"/>
        <w:shd w:val="clear" w:color="auto" w:fill="23241F"/>
        <w:spacing w:before="240" w:after="240"/>
        <w:rPr>
          <w:color w:val="FFFFF1"/>
        </w:rPr>
      </w:pPr>
      <w:r>
        <w:rPr>
          <w:color w:val="FFFFF1"/>
        </w:rPr>
        <w:t xml:space="preserve">    t = t * -1.0f;</w:t>
      </w:r>
    </w:p>
    <w:p w:rsidR="00A35C04" w:rsidRDefault="00A35C04" w:rsidP="00A35C04">
      <w:pPr>
        <w:pStyle w:val="HTML"/>
        <w:shd w:val="clear" w:color="auto" w:fill="23241F"/>
        <w:spacing w:before="240" w:after="240"/>
        <w:rPr>
          <w:color w:val="FFFFF1"/>
        </w:rPr>
      </w:pPr>
      <w:r>
        <w:rPr>
          <w:color w:val="FFFFF1"/>
        </w:rPr>
        <w:t xml:space="preserve"> }</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在computeTangentBasis()末对每个顶点都做这个操作。</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高光纹理（</w:t>
      </w:r>
      <w:r>
        <w:rPr>
          <w:color w:val="FFFFF1"/>
        </w:rPr>
        <w:t>Specular texture</w:t>
      </w:r>
      <w:r>
        <w:rPr>
          <w:color w:val="FFFFF1"/>
        </w:rPr>
        <w:t>）</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纯粹出于乐趣，我在代码里加上了高光纹理；取代了原先作为高光颜色的灰色vec3(0.3,0.3,0.3)，现在看起来像这样：</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drawing>
          <wp:inline distT="0" distB="0" distL="0" distR="0">
            <wp:extent cx="3347085" cy="3191510"/>
            <wp:effectExtent l="0" t="0" r="5715" b="8890"/>
            <wp:docPr id="74" name="图片 74" descr="spe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pecula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47085" cy="3191510"/>
                    </a:xfrm>
                    <a:prstGeom prst="rect">
                      <a:avLst/>
                    </a:prstGeom>
                    <a:noFill/>
                    <a:ln>
                      <a:noFill/>
                    </a:ln>
                  </pic:spPr>
                </pic:pic>
              </a:graphicData>
            </a:graphic>
          </wp:inline>
        </w:drawing>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lastRenderedPageBreak/>
        <w:drawing>
          <wp:inline distT="0" distB="0" distL="0" distR="0">
            <wp:extent cx="9756775" cy="7548245"/>
            <wp:effectExtent l="0" t="0" r="0" b="0"/>
            <wp:docPr id="73" name="图片 73" descr="normalmappingwithspeculartexture-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normalmappingwithspeculartexture-1024x7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注意，现在水泥部分始终是黑色的：因为高光纹理中，其高光分量为0。</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proofErr w:type="gramStart"/>
      <w:r>
        <w:rPr>
          <w:color w:val="FFFFF1"/>
        </w:rPr>
        <w:lastRenderedPageBreak/>
        <w:t>用立即</w:t>
      </w:r>
      <w:proofErr w:type="gramEnd"/>
      <w:r>
        <w:rPr>
          <w:color w:val="FFFFF1"/>
        </w:rPr>
        <w:t>模式进行调试</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本站的初衷是让大家</w:t>
      </w:r>
      <w:r>
        <w:rPr>
          <w:rStyle w:val="a5"/>
          <w:color w:val="FFFFF1"/>
        </w:rPr>
        <w:t>不再</w:t>
      </w:r>
      <w:r>
        <w:rPr>
          <w:color w:val="FFFFF1"/>
        </w:rPr>
        <w:t>使用过时、缓慢、问题频出的立即模式。</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不过，</w:t>
      </w:r>
      <w:proofErr w:type="gramStart"/>
      <w:r>
        <w:rPr>
          <w:color w:val="FFFFF1"/>
        </w:rPr>
        <w:t>用立即</w:t>
      </w:r>
      <w:proofErr w:type="gramEnd"/>
      <w:r>
        <w:rPr>
          <w:color w:val="FFFFF1"/>
        </w:rPr>
        <w:t>模式进行调试却十分方便：</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lastRenderedPageBreak/>
        <w:drawing>
          <wp:inline distT="0" distB="0" distL="0" distR="0">
            <wp:extent cx="9756775" cy="7548245"/>
            <wp:effectExtent l="0" t="0" r="0" b="0"/>
            <wp:docPr id="72" name="图片 72" descr="immediatemodedebugging-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mediatemodedebugging-1024x7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这里，我们在立即模式下画了一些线条表示切线坐标系。</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要进入立即模式，得关闭3.3 Core Profile：</w:t>
      </w:r>
      <w:r>
        <w:rPr>
          <w:color w:val="FFFFF1"/>
        </w:rPr>
        <w:br/>
      </w:r>
    </w:p>
    <w:p w:rsidR="00A35C04" w:rsidRDefault="00A35C04" w:rsidP="00A35C04">
      <w:pPr>
        <w:pStyle w:val="HTML"/>
        <w:shd w:val="clear" w:color="auto" w:fill="23241F"/>
        <w:spacing w:before="240" w:after="240"/>
        <w:rPr>
          <w:color w:val="FFFFF1"/>
        </w:rPr>
      </w:pPr>
      <w:proofErr w:type="gramStart"/>
      <w:r>
        <w:rPr>
          <w:color w:val="FFFFF1"/>
        </w:rPr>
        <w:lastRenderedPageBreak/>
        <w:t>glfwOpenWindowHint(</w:t>
      </w:r>
      <w:proofErr w:type="gramEnd"/>
      <w:r>
        <w:rPr>
          <w:color w:val="FFFFF1"/>
        </w:rPr>
        <w:t>GLFW_OPENGL_PROFILE, GLFW_OPENGL_COMPAT_PROFILE);</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然后把矩阵传给旧式的OpenGL流水线（你也可以另写一个着色器，不过这样做更简单，反正都是在hacking）：</w:t>
      </w:r>
      <w:r>
        <w:rPr>
          <w:color w:val="FFFFF1"/>
        </w:rPr>
        <w:br/>
      </w:r>
    </w:p>
    <w:p w:rsidR="00A35C04" w:rsidRDefault="00A35C04" w:rsidP="00A35C04">
      <w:pPr>
        <w:pStyle w:val="HTML"/>
        <w:shd w:val="clear" w:color="auto" w:fill="23241F"/>
        <w:spacing w:before="240" w:after="240"/>
        <w:rPr>
          <w:color w:val="FFFFF1"/>
        </w:rPr>
      </w:pPr>
      <w:proofErr w:type="gramStart"/>
      <w:r>
        <w:rPr>
          <w:color w:val="FFFFF1"/>
        </w:rPr>
        <w:t>glMatrixMode(</w:t>
      </w:r>
      <w:proofErr w:type="gramEnd"/>
      <w:r>
        <w:rPr>
          <w:color w:val="FFFFF1"/>
        </w:rPr>
        <w:t>GL_PROJECTION);</w:t>
      </w:r>
    </w:p>
    <w:p w:rsidR="00A35C04" w:rsidRDefault="00A35C04" w:rsidP="00A35C04">
      <w:pPr>
        <w:pStyle w:val="HTML"/>
        <w:shd w:val="clear" w:color="auto" w:fill="23241F"/>
        <w:spacing w:before="240" w:after="240"/>
        <w:rPr>
          <w:color w:val="FFFFF1"/>
        </w:rPr>
      </w:pPr>
      <w:proofErr w:type="gramStart"/>
      <w:r>
        <w:rPr>
          <w:color w:val="FFFFF1"/>
        </w:rPr>
        <w:t>glLoadMatrixf(</w:t>
      </w:r>
      <w:proofErr w:type="gramEnd"/>
      <w:r>
        <w:rPr>
          <w:color w:val="FFFFF1"/>
        </w:rPr>
        <w:t>(const GLfloat*)&amp;ProjectionMatrix[0]);</w:t>
      </w:r>
    </w:p>
    <w:p w:rsidR="00A35C04" w:rsidRDefault="00A35C04" w:rsidP="00A35C04">
      <w:pPr>
        <w:pStyle w:val="HTML"/>
        <w:shd w:val="clear" w:color="auto" w:fill="23241F"/>
        <w:spacing w:before="240" w:after="240"/>
        <w:rPr>
          <w:color w:val="FFFFF1"/>
        </w:rPr>
      </w:pPr>
      <w:proofErr w:type="gramStart"/>
      <w:r>
        <w:rPr>
          <w:color w:val="FFFFF1"/>
        </w:rPr>
        <w:t>glMatrixMode(</w:t>
      </w:r>
      <w:proofErr w:type="gramEnd"/>
      <w:r>
        <w:rPr>
          <w:color w:val="FFFFF1"/>
        </w:rPr>
        <w:t>GL_MODELVIEW);</w:t>
      </w:r>
    </w:p>
    <w:p w:rsidR="00A35C04" w:rsidRDefault="00A35C04" w:rsidP="00A35C04">
      <w:pPr>
        <w:pStyle w:val="HTML"/>
        <w:shd w:val="clear" w:color="auto" w:fill="23241F"/>
        <w:spacing w:before="240" w:after="240"/>
        <w:rPr>
          <w:color w:val="FFFFF1"/>
        </w:rPr>
      </w:pPr>
      <w:proofErr w:type="gramStart"/>
      <w:r>
        <w:rPr>
          <w:color w:val="FFFFF1"/>
        </w:rPr>
        <w:t>glm::mat4</w:t>
      </w:r>
      <w:proofErr w:type="gramEnd"/>
      <w:r>
        <w:rPr>
          <w:color w:val="FFFFF1"/>
        </w:rPr>
        <w:t xml:space="preserve"> MV = ViewMatrix * ModelMatrix;</w:t>
      </w:r>
    </w:p>
    <w:p w:rsidR="00A35C04" w:rsidRDefault="00A35C04" w:rsidP="00A35C04">
      <w:pPr>
        <w:pStyle w:val="HTML"/>
        <w:shd w:val="clear" w:color="auto" w:fill="23241F"/>
        <w:spacing w:before="240" w:after="240"/>
        <w:rPr>
          <w:color w:val="FFFFF1"/>
        </w:rPr>
      </w:pPr>
      <w:proofErr w:type="gramStart"/>
      <w:r>
        <w:rPr>
          <w:color w:val="FFFFF1"/>
        </w:rPr>
        <w:t>glLoadMatrixf(</w:t>
      </w:r>
      <w:proofErr w:type="gramEnd"/>
      <w:r>
        <w:rPr>
          <w:color w:val="FFFFF1"/>
        </w:rPr>
        <w:t>(const GLfloat*)&amp;MV[0]);</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禁用着色器：</w:t>
      </w:r>
      <w:r>
        <w:rPr>
          <w:color w:val="FFFFF1"/>
        </w:rPr>
        <w:br/>
      </w:r>
    </w:p>
    <w:p w:rsidR="00A35C04" w:rsidRDefault="00A35C04" w:rsidP="00A35C04">
      <w:pPr>
        <w:pStyle w:val="HTML"/>
        <w:shd w:val="clear" w:color="auto" w:fill="23241F"/>
        <w:spacing w:before="240" w:after="240"/>
        <w:rPr>
          <w:color w:val="FFFFF1"/>
        </w:rPr>
      </w:pPr>
      <w:proofErr w:type="gramStart"/>
      <w:r>
        <w:rPr>
          <w:color w:val="FFFFF1"/>
        </w:rPr>
        <w:t>glUseProgram(</w:t>
      </w:r>
      <w:proofErr w:type="gramEnd"/>
      <w:r>
        <w:rPr>
          <w:color w:val="FFFFF1"/>
        </w:rPr>
        <w:t>0);</w:t>
      </w:r>
    </w:p>
    <w:p w:rsidR="00A35C04" w:rsidRDefault="00A35C04" w:rsidP="00A35C04">
      <w:pPr>
        <w:pStyle w:val="HTML"/>
        <w:shd w:val="clear" w:color="auto" w:fill="23241F"/>
        <w:rPr>
          <w:color w:val="FFFFF1"/>
        </w:rPr>
      </w:pPr>
      <w:r>
        <w:rPr>
          <w:color w:val="FFFFF1"/>
        </w:rPr>
        <w:br/>
      </w:r>
    </w:p>
    <w:p w:rsidR="00A35C04" w:rsidRDefault="00A35C04" w:rsidP="00A35C04">
      <w:pPr>
        <w:pStyle w:val="HTML"/>
        <w:shd w:val="clear" w:color="auto" w:fill="23241F"/>
        <w:rPr>
          <w:color w:val="FFFFF1"/>
        </w:rPr>
      </w:pPr>
      <w:r>
        <w:rPr>
          <w:color w:val="FFFFF1"/>
        </w:rPr>
        <w:t>然后画线条（本例中法线都已被归一化，乘了0.1，放到了对应顶点上）：</w:t>
      </w:r>
      <w:r>
        <w:rPr>
          <w:color w:val="FFFFF1"/>
        </w:rPr>
        <w:br/>
      </w:r>
    </w:p>
    <w:p w:rsidR="00A35C04" w:rsidRDefault="00A35C04" w:rsidP="00A35C04">
      <w:pPr>
        <w:pStyle w:val="HTML"/>
        <w:shd w:val="clear" w:color="auto" w:fill="23241F"/>
        <w:spacing w:before="240" w:after="240"/>
        <w:rPr>
          <w:color w:val="FFFFF1"/>
        </w:rPr>
      </w:pPr>
      <w:proofErr w:type="gramStart"/>
      <w:r>
        <w:rPr>
          <w:color w:val="FFFFF1"/>
        </w:rPr>
        <w:t>glColor3f(</w:t>
      </w:r>
      <w:proofErr w:type="gramEnd"/>
      <w:r>
        <w:rPr>
          <w:color w:val="FFFFF1"/>
        </w:rPr>
        <w:t>0,0,1);</w:t>
      </w:r>
    </w:p>
    <w:p w:rsidR="00A35C04" w:rsidRDefault="00A35C04" w:rsidP="00A35C04">
      <w:pPr>
        <w:pStyle w:val="HTML"/>
        <w:shd w:val="clear" w:color="auto" w:fill="23241F"/>
        <w:spacing w:before="240" w:after="240"/>
        <w:rPr>
          <w:color w:val="FFFFF1"/>
        </w:rPr>
      </w:pPr>
      <w:proofErr w:type="gramStart"/>
      <w:r>
        <w:rPr>
          <w:color w:val="FFFFF1"/>
        </w:rPr>
        <w:t>glBegin(</w:t>
      </w:r>
      <w:proofErr w:type="gramEnd"/>
      <w:r>
        <w:rPr>
          <w:color w:val="FFFFF1"/>
        </w:rPr>
        <w:t>GL_LINES);</w:t>
      </w:r>
    </w:p>
    <w:p w:rsidR="00A35C04" w:rsidRDefault="00A35C04" w:rsidP="00A35C04">
      <w:pPr>
        <w:pStyle w:val="HTML"/>
        <w:shd w:val="clear" w:color="auto" w:fill="23241F"/>
        <w:spacing w:before="240" w:after="240"/>
        <w:rPr>
          <w:color w:val="FFFFF1"/>
        </w:rPr>
      </w:pPr>
      <w:proofErr w:type="gramStart"/>
      <w:r>
        <w:rPr>
          <w:color w:val="FFFFF1"/>
        </w:rPr>
        <w:t>for</w:t>
      </w:r>
      <w:proofErr w:type="gramEnd"/>
      <w:r>
        <w:rPr>
          <w:color w:val="FFFFF1"/>
        </w:rPr>
        <w:t xml:space="preserve"> (int i=0; i&lt;="" pre=""&gt;</w:t>
      </w:r>
      <w:r>
        <w:rPr>
          <w:color w:val="FFFFF1"/>
        </w:rPr>
        <w:br/>
      </w:r>
    </w:p>
    <w:p w:rsidR="00A35C04" w:rsidRDefault="00A35C04" w:rsidP="00A35C04">
      <w:pPr>
        <w:pStyle w:val="HTML"/>
        <w:shd w:val="clear" w:color="auto" w:fill="23241F"/>
        <w:spacing w:before="240" w:after="240"/>
        <w:rPr>
          <w:color w:val="FFFFF1"/>
        </w:rPr>
      </w:pPr>
      <w:r>
        <w:rPr>
          <w:color w:val="FFFFF1"/>
        </w:rPr>
        <w:t>记住：实际项目中不要</w:t>
      </w:r>
      <w:proofErr w:type="gramStart"/>
      <w:r>
        <w:rPr>
          <w:color w:val="FFFFF1"/>
        </w:rPr>
        <w:t>用立即</w:t>
      </w:r>
      <w:proofErr w:type="gramEnd"/>
      <w:r>
        <w:rPr>
          <w:color w:val="FFFFF1"/>
        </w:rPr>
        <w:t>模式！只在调试时用！别忘了之后恢复到Core Profile，它可以保证不会启用立即模式！</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用颜色进行调试</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调试时，将向量的值可视化很有用。最简单的方法是把向量都写到</w:t>
      </w:r>
      <w:proofErr w:type="gramStart"/>
      <w:r>
        <w:rPr>
          <w:color w:val="FFFFF1"/>
        </w:rPr>
        <w:t>帧</w:t>
      </w:r>
      <w:proofErr w:type="gramEnd"/>
      <w:r>
        <w:rPr>
          <w:color w:val="FFFFF1"/>
        </w:rPr>
        <w:t>缓冲区。举个例子，我们把LightDirection_tangentspace可视化一下试试</w:t>
      </w:r>
    </w:p>
    <w:p w:rsidR="00A35C04" w:rsidRDefault="00A35C04" w:rsidP="00A35C04">
      <w:pPr>
        <w:pStyle w:val="HTML"/>
        <w:shd w:val="clear" w:color="auto" w:fill="23241F"/>
        <w:spacing w:before="240" w:after="240"/>
        <w:rPr>
          <w:color w:val="FFFFF1"/>
        </w:rPr>
      </w:pPr>
      <w:r>
        <w:rPr>
          <w:color w:val="FFFFF1"/>
        </w:rPr>
        <w:t>color.xyz = LightDirection_tangentspace;</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lastRenderedPageBreak/>
        <w:drawing>
          <wp:inline distT="0" distB="0" distL="0" distR="0">
            <wp:extent cx="9756775" cy="7548245"/>
            <wp:effectExtent l="0" t="0" r="0" b="0"/>
            <wp:docPr id="71" name="图片 71" descr="colordebugging-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debugging-1024x7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这说明：</w:t>
      </w:r>
    </w:p>
    <w:p w:rsidR="00A35C04" w:rsidRDefault="00A35C04" w:rsidP="00A35C04">
      <w:pPr>
        <w:pStyle w:val="HTML"/>
        <w:shd w:val="clear" w:color="auto" w:fill="23241F"/>
        <w:ind w:left="720"/>
        <w:rPr>
          <w:color w:val="FFFFF1"/>
        </w:rPr>
      </w:pPr>
    </w:p>
    <w:p w:rsidR="00A35C04" w:rsidRDefault="00A35C04" w:rsidP="00A35C04">
      <w:pPr>
        <w:pStyle w:val="a4"/>
        <w:numPr>
          <w:ilvl w:val="0"/>
          <w:numId w:val="36"/>
        </w:numPr>
        <w:shd w:val="clear" w:color="auto" w:fill="23241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lastRenderedPageBreak/>
        <w:t>在圆柱体的右侧，光线（如白色线条所示）是朝上（在切线坐标系中）的。也就是说，光线和三角形的法线同向。</w:t>
      </w:r>
    </w:p>
    <w:p w:rsidR="00A35C04" w:rsidRDefault="00A35C04" w:rsidP="00A35C04">
      <w:pPr>
        <w:pStyle w:val="HTML"/>
        <w:shd w:val="clear" w:color="auto" w:fill="23241F"/>
        <w:ind w:left="720"/>
        <w:rPr>
          <w:color w:val="FFFFF1"/>
        </w:rPr>
      </w:pPr>
    </w:p>
    <w:p w:rsidR="00A35C04" w:rsidRDefault="00A35C04" w:rsidP="00A35C04">
      <w:pPr>
        <w:pStyle w:val="a4"/>
        <w:numPr>
          <w:ilvl w:val="0"/>
          <w:numId w:val="36"/>
        </w:numPr>
        <w:shd w:val="clear" w:color="auto" w:fill="23241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在圆柱体的中间部分，光线和切线方向（指向+X）同向。</w:t>
      </w:r>
    </w:p>
    <w:p w:rsidR="00A35C04" w:rsidRDefault="00A35C04" w:rsidP="00A35C04">
      <w:pPr>
        <w:pStyle w:val="HTML"/>
        <w:shd w:val="clear" w:color="auto" w:fill="23241F"/>
        <w:ind w:left="720"/>
        <w:rPr>
          <w:color w:val="FFFFF1"/>
        </w:rPr>
      </w:pP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友情提示：</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7"/>
        </w:numPr>
        <w:shd w:val="clear" w:color="auto" w:fill="23241F"/>
        <w:tabs>
          <w:tab w:val="clear" w:pos="720"/>
        </w:tabs>
        <w:spacing w:before="100" w:beforeAutospacing="1" w:after="100" w:afterAutospacing="1"/>
        <w:rPr>
          <w:color w:val="FFFFF1"/>
        </w:rPr>
      </w:pPr>
      <w:r>
        <w:rPr>
          <w:color w:val="FFFFF1"/>
        </w:rPr>
        <w:t>可视化前，变量是否需要规范化？这取决于具体情况。</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7"/>
        </w:numPr>
        <w:shd w:val="clear" w:color="auto" w:fill="23241F"/>
        <w:tabs>
          <w:tab w:val="clear" w:pos="720"/>
        </w:tabs>
        <w:spacing w:before="100" w:beforeAutospacing="1" w:after="100" w:afterAutospacing="1"/>
        <w:rPr>
          <w:color w:val="FFFFF1"/>
        </w:rPr>
      </w:pPr>
      <w:r>
        <w:rPr>
          <w:color w:val="FFFFF1"/>
        </w:rPr>
        <w:t>如果结果不好看懂，就逐分量地可视化。比如，只观察红色，而将绿色和蓝色分量强制设为0。</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7"/>
        </w:numPr>
        <w:shd w:val="clear" w:color="auto" w:fill="23241F"/>
        <w:tabs>
          <w:tab w:val="clear" w:pos="720"/>
        </w:tabs>
        <w:spacing w:before="100" w:beforeAutospacing="1" w:after="100" w:afterAutospacing="1"/>
        <w:rPr>
          <w:color w:val="FFFFF1"/>
        </w:rPr>
      </w:pPr>
      <w:r>
        <w:rPr>
          <w:color w:val="FFFFF1"/>
        </w:rPr>
        <w:t>别折腾alpha值，太复杂了</w:t>
      </w:r>
      <w:r>
        <w:rPr>
          <w:noProof/>
          <w:color w:val="FFFFF1"/>
        </w:rPr>
        <w:drawing>
          <wp:inline distT="0" distB="0" distL="0" distR="0">
            <wp:extent cx="146685" cy="146685"/>
            <wp:effectExtent l="0" t="0" r="5715" b="5715"/>
            <wp:docPr id="70" name="图片 70" descr="icon_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con_smi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a:ln>
                      <a:noFill/>
                    </a:ln>
                  </pic:spPr>
                </pic:pic>
              </a:graphicData>
            </a:graphic>
          </wp:inline>
        </w:drawing>
      </w:r>
      <w:r>
        <w:rPr>
          <w:color w:val="FFFFF1"/>
        </w:rPr>
        <w:t>&gt;</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7"/>
        </w:numPr>
        <w:shd w:val="clear" w:color="auto" w:fill="23241F"/>
        <w:tabs>
          <w:tab w:val="clear" w:pos="720"/>
        </w:tabs>
        <w:spacing w:before="100" w:beforeAutospacing="1" w:after="100" w:afterAutospacing="1"/>
        <w:rPr>
          <w:color w:val="FFFFF1"/>
        </w:rPr>
      </w:pPr>
      <w:r>
        <w:rPr>
          <w:color w:val="FFFFF1"/>
        </w:rPr>
        <w:t>若想将一个负值可视化，可以采用和处理法线纹理一样的技巧：转而把(v+1.0)/2.0可视化，于是黑色就代表-1，而白色代表+1。只不过这样做有点绕弯子。</w:t>
      </w:r>
    </w:p>
    <w:p w:rsidR="00A35C04" w:rsidRDefault="00A35C04" w:rsidP="00A35C04">
      <w:pPr>
        <w:pStyle w:val="HTML"/>
        <w:shd w:val="clear" w:color="auto" w:fill="23241F"/>
        <w:ind w:left="720"/>
        <w:rPr>
          <w:color w:val="FFFFF1"/>
        </w:rPr>
      </w:pP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用变量名进行调试</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前面已经讲过了，搞清楚向量所处的坐标系至关重要。千万别把一个观察坐标系里的向量和一个模型坐标系里的向量做点乘。</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给向量名称添加后缀“_modelspace”可以有效地避免这类计算错误。</w:t>
      </w:r>
    </w:p>
    <w:p w:rsidR="00A35C04" w:rsidRDefault="00A35C04" w:rsidP="00A35C04">
      <w:pPr>
        <w:pStyle w:val="3"/>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怎样制作法线贴图</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color w:val="FFFFF1"/>
        </w:rPr>
        <w:t>作者James O</w:t>
      </w:r>
      <w:proofErr w:type="gramStart"/>
      <w:r>
        <w:rPr>
          <w:color w:val="FFFFF1"/>
        </w:rPr>
        <w:t>’</w:t>
      </w:r>
      <w:proofErr w:type="gramEnd"/>
      <w:r>
        <w:rPr>
          <w:color w:val="FFFFF1"/>
        </w:rPr>
        <w:t>Hare。点击图片放大。</w:t>
      </w:r>
    </w:p>
    <w:p w:rsidR="00A35C04" w:rsidRDefault="00A35C04" w:rsidP="00A35C04">
      <w:pPr>
        <w:pStyle w:val="a4"/>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rPr>
      </w:pPr>
      <w:r>
        <w:rPr>
          <w:noProof/>
          <w:color w:val="FFFFF1"/>
        </w:rPr>
        <w:lastRenderedPageBreak/>
        <w:drawing>
          <wp:inline distT="0" distB="0" distL="0" distR="0">
            <wp:extent cx="3044825" cy="9756775"/>
            <wp:effectExtent l="0" t="0" r="3175" b="0"/>
            <wp:docPr id="69" name="图片 69" descr="normalMapMiniTut-320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rmalMapMiniTut-320x10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4825" cy="9756775"/>
                    </a:xfrm>
                    <a:prstGeom prst="rect">
                      <a:avLst/>
                    </a:prstGeom>
                    <a:noFill/>
                    <a:ln>
                      <a:noFill/>
                    </a:ln>
                  </pic:spPr>
                </pic:pic>
              </a:graphicData>
            </a:graphic>
          </wp:inline>
        </w:drawing>
      </w: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lastRenderedPageBreak/>
        <w:t>练习</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8"/>
        </w:numPr>
        <w:shd w:val="clear" w:color="auto" w:fill="23241F"/>
        <w:tabs>
          <w:tab w:val="clear" w:pos="720"/>
        </w:tabs>
        <w:spacing w:before="100" w:beforeAutospacing="1" w:after="100" w:afterAutospacing="1"/>
        <w:rPr>
          <w:color w:val="FFFFF1"/>
        </w:rPr>
      </w:pPr>
      <w:r>
        <w:rPr>
          <w:color w:val="FFFFF1"/>
        </w:rPr>
        <w:t>在indexVBO_TBN函数中，在做加法前把向量归一化，看看结果。</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8"/>
        </w:numPr>
        <w:shd w:val="clear" w:color="auto" w:fill="23241F"/>
        <w:tabs>
          <w:tab w:val="clear" w:pos="720"/>
        </w:tabs>
        <w:spacing w:before="100" w:beforeAutospacing="1" w:after="100" w:afterAutospacing="1"/>
        <w:rPr>
          <w:color w:val="FFFFF1"/>
        </w:rPr>
      </w:pPr>
      <w:r>
        <w:rPr>
          <w:color w:val="FFFFF1"/>
        </w:rPr>
        <w:t>用颜色可视化其他向量（如instance、EyeDirection_tangentspace），试着解释你看到的结果。</w:t>
      </w:r>
    </w:p>
    <w:p w:rsidR="00A35C04" w:rsidRDefault="00A35C04" w:rsidP="00A35C04">
      <w:pPr>
        <w:pStyle w:val="HTML"/>
        <w:shd w:val="clear" w:color="auto" w:fill="23241F"/>
        <w:ind w:left="720"/>
        <w:rPr>
          <w:color w:val="FFFFF1"/>
        </w:rPr>
      </w:pP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t>工具和链接</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9"/>
        </w:numPr>
        <w:shd w:val="clear" w:color="auto" w:fill="23241F"/>
        <w:tabs>
          <w:tab w:val="clear" w:pos="720"/>
        </w:tabs>
        <w:spacing w:before="100" w:beforeAutospacing="1" w:after="100" w:afterAutospacing="1"/>
        <w:rPr>
          <w:color w:val="FFFFF1"/>
        </w:rPr>
      </w:pPr>
      <w:hyperlink r:id="rId166" w:history="1">
        <w:r>
          <w:rPr>
            <w:rStyle w:val="a3"/>
            <w:color w:val="499EF3"/>
          </w:rPr>
          <w:t>Crazybump</w:t>
        </w:r>
      </w:hyperlink>
      <w:r>
        <w:rPr>
          <w:color w:val="FFFFF1"/>
        </w:rPr>
        <w:t xml:space="preserve"> 制作法线纹理的好工具，收费。</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9"/>
        </w:numPr>
        <w:shd w:val="clear" w:color="auto" w:fill="23241F"/>
        <w:tabs>
          <w:tab w:val="clear" w:pos="720"/>
        </w:tabs>
        <w:spacing w:before="100" w:beforeAutospacing="1" w:after="100" w:afterAutospacing="1"/>
        <w:rPr>
          <w:color w:val="FFFFF1"/>
        </w:rPr>
      </w:pPr>
      <w:hyperlink r:id="rId167" w:history="1">
        <w:r>
          <w:rPr>
            <w:rStyle w:val="a3"/>
            <w:color w:val="499EF3"/>
          </w:rPr>
          <w:t>Nvidia photoshop插件</w:t>
        </w:r>
      </w:hyperlink>
      <w:r>
        <w:rPr>
          <w:color w:val="FFFFF1"/>
        </w:rPr>
        <w:t>免费，不过Photoshop不免费……</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39"/>
        </w:numPr>
        <w:shd w:val="clear" w:color="auto" w:fill="23241F"/>
        <w:tabs>
          <w:tab w:val="clear" w:pos="720"/>
        </w:tabs>
        <w:spacing w:before="100" w:beforeAutospacing="1" w:after="100" w:afterAutospacing="1"/>
        <w:rPr>
          <w:color w:val="FFFFF1"/>
        </w:rPr>
      </w:pPr>
      <w:hyperlink r:id="rId168" w:history="1">
        <w:r>
          <w:rPr>
            <w:rStyle w:val="a3"/>
            <w:color w:val="499EF3"/>
          </w:rPr>
          <w:t>用多</w:t>
        </w:r>
        <w:proofErr w:type="gramStart"/>
        <w:r>
          <w:rPr>
            <w:rStyle w:val="a3"/>
            <w:color w:val="499EF3"/>
          </w:rPr>
          <w:t>幅照</w:t>
        </w:r>
        <w:proofErr w:type="gramEnd"/>
        <w:r>
          <w:rPr>
            <w:rStyle w:val="a3"/>
            <w:color w:val="499EF3"/>
          </w:rPr>
          <w:t>片制作法线贴图</w:t>
        </w:r>
      </w:hyperlink>
    </w:p>
    <w:p w:rsidR="00A35C04" w:rsidRDefault="00A35C04" w:rsidP="00A35C04">
      <w:pPr>
        <w:pStyle w:val="HTML"/>
        <w:shd w:val="clear" w:color="auto" w:fill="23241F"/>
        <w:ind w:left="720"/>
        <w:rPr>
          <w:color w:val="FFFFF1"/>
        </w:rPr>
      </w:pPr>
    </w:p>
    <w:p w:rsidR="00A35C04" w:rsidRDefault="00A35C04" w:rsidP="00A35C04">
      <w:pPr>
        <w:pStyle w:val="HTML"/>
        <w:numPr>
          <w:ilvl w:val="0"/>
          <w:numId w:val="39"/>
        </w:numPr>
        <w:shd w:val="clear" w:color="auto" w:fill="23241F"/>
        <w:tabs>
          <w:tab w:val="clear" w:pos="720"/>
        </w:tabs>
        <w:spacing w:before="100" w:beforeAutospacing="1" w:after="100" w:afterAutospacing="1"/>
        <w:rPr>
          <w:color w:val="FFFFF1"/>
        </w:rPr>
      </w:pPr>
      <w:hyperlink r:id="rId169" w:history="1">
        <w:r>
          <w:rPr>
            <w:rStyle w:val="a3"/>
            <w:color w:val="499EF3"/>
          </w:rPr>
          <w:t>用单幅照片制作法线贴图</w:t>
        </w:r>
      </w:hyperlink>
    </w:p>
    <w:p w:rsidR="00A35C04" w:rsidRDefault="00A35C04" w:rsidP="00A35C04">
      <w:pPr>
        <w:pStyle w:val="HTML"/>
        <w:shd w:val="clear" w:color="auto" w:fill="23241F"/>
        <w:ind w:left="720"/>
        <w:rPr>
          <w:color w:val="FFFFF1"/>
        </w:rPr>
      </w:pPr>
    </w:p>
    <w:p w:rsidR="00A35C04" w:rsidRDefault="00A35C04" w:rsidP="00A35C04">
      <w:pPr>
        <w:pStyle w:val="HTML"/>
        <w:numPr>
          <w:ilvl w:val="0"/>
          <w:numId w:val="39"/>
        </w:numPr>
        <w:shd w:val="clear" w:color="auto" w:fill="23241F"/>
        <w:tabs>
          <w:tab w:val="clear" w:pos="720"/>
        </w:tabs>
        <w:spacing w:before="100" w:beforeAutospacing="1" w:after="100" w:afterAutospacing="1"/>
        <w:rPr>
          <w:color w:val="FFFFF1"/>
        </w:rPr>
      </w:pPr>
      <w:r>
        <w:rPr>
          <w:color w:val="FFFFF1"/>
        </w:rPr>
        <w:t>关于</w:t>
      </w:r>
      <w:hyperlink r:id="rId170" w:history="1">
        <w:r>
          <w:rPr>
            <w:rStyle w:val="a3"/>
            <w:color w:val="499EF3"/>
          </w:rPr>
          <w:t>矩阵转置</w:t>
        </w:r>
      </w:hyperlink>
      <w:r>
        <w:rPr>
          <w:color w:val="FFFFF1"/>
        </w:rPr>
        <w:t>的详细资料</w:t>
      </w:r>
    </w:p>
    <w:p w:rsidR="00A35C04" w:rsidRDefault="00A35C04" w:rsidP="00A35C04">
      <w:pPr>
        <w:pStyle w:val="HTML"/>
        <w:shd w:val="clear" w:color="auto" w:fill="23241F"/>
        <w:ind w:left="720"/>
        <w:rPr>
          <w:color w:val="FFFFF1"/>
        </w:rPr>
      </w:pPr>
    </w:p>
    <w:p w:rsidR="00A35C04" w:rsidRDefault="00A35C04" w:rsidP="00A35C04">
      <w:pPr>
        <w:pStyle w:val="2"/>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FFF1"/>
          <w:sz w:val="31"/>
          <w:szCs w:val="31"/>
        </w:rPr>
      </w:pPr>
      <w:r>
        <w:rPr>
          <w:color w:val="FFFFF1"/>
          <w:sz w:val="31"/>
          <w:szCs w:val="31"/>
        </w:rPr>
        <w:t>参考文献</w:t>
      </w:r>
    </w:p>
    <w:p w:rsidR="00A35C04" w:rsidRDefault="00A35C04" w:rsidP="00A35C04">
      <w:pPr>
        <w:pStyle w:val="HTML"/>
        <w:shd w:val="clear" w:color="auto" w:fill="23241F"/>
        <w:ind w:left="720"/>
        <w:rPr>
          <w:color w:val="FFFFF1"/>
        </w:rPr>
      </w:pPr>
    </w:p>
    <w:p w:rsidR="00A35C04" w:rsidRDefault="00A35C04" w:rsidP="00A35C04">
      <w:pPr>
        <w:pStyle w:val="HTML"/>
        <w:numPr>
          <w:ilvl w:val="0"/>
          <w:numId w:val="40"/>
        </w:numPr>
        <w:shd w:val="clear" w:color="auto" w:fill="23241F"/>
        <w:tabs>
          <w:tab w:val="clear" w:pos="720"/>
        </w:tabs>
        <w:spacing w:before="100" w:beforeAutospacing="1" w:after="100" w:afterAutospacing="1"/>
        <w:rPr>
          <w:color w:val="FFFFF1"/>
        </w:rPr>
      </w:pPr>
      <w:hyperlink r:id="rId171" w:history="1">
        <w:r>
          <w:rPr>
            <w:rStyle w:val="a3"/>
            <w:color w:val="499EF3"/>
          </w:rPr>
          <w:t>Lengyel, Eric. “Computing Tangent Space Basis Vectors for an Arbitrary Mesh”. Terathon Software 3D Graphics Library, 2001.</w:t>
        </w:r>
      </w:hyperlink>
    </w:p>
    <w:p w:rsidR="00A35C04" w:rsidRDefault="00A35C04" w:rsidP="00A35C04">
      <w:pPr>
        <w:pStyle w:val="HTML"/>
        <w:shd w:val="clear" w:color="auto" w:fill="23241F"/>
        <w:ind w:left="720"/>
        <w:rPr>
          <w:color w:val="FFFFF1"/>
        </w:rPr>
      </w:pPr>
    </w:p>
    <w:p w:rsidR="00A35C04" w:rsidRDefault="00A35C04" w:rsidP="00A35C04">
      <w:pPr>
        <w:pStyle w:val="HTML"/>
        <w:numPr>
          <w:ilvl w:val="0"/>
          <w:numId w:val="40"/>
        </w:numPr>
        <w:shd w:val="clear" w:color="auto" w:fill="23241F"/>
        <w:tabs>
          <w:tab w:val="clear" w:pos="720"/>
        </w:tabs>
        <w:spacing w:before="100" w:beforeAutospacing="1" w:after="100" w:afterAutospacing="1"/>
        <w:rPr>
          <w:color w:val="FFFFF1"/>
        </w:rPr>
      </w:pPr>
      <w:hyperlink r:id="rId172" w:history="1">
        <w:r>
          <w:rPr>
            <w:rStyle w:val="a3"/>
            <w:color w:val="499EF3"/>
          </w:rPr>
          <w:t>Real Time Rendering, third edition</w:t>
        </w:r>
      </w:hyperlink>
    </w:p>
    <w:p w:rsidR="00A35C04" w:rsidRDefault="00A35C04" w:rsidP="00A35C04">
      <w:pPr>
        <w:pStyle w:val="HTML"/>
        <w:shd w:val="clear" w:color="auto" w:fill="23241F"/>
        <w:ind w:left="720"/>
        <w:rPr>
          <w:color w:val="FFFFF1"/>
        </w:rPr>
      </w:pPr>
    </w:p>
    <w:p w:rsidR="00A35C04" w:rsidRDefault="00A35C04" w:rsidP="00A35C04">
      <w:pPr>
        <w:pStyle w:val="HTML"/>
        <w:numPr>
          <w:ilvl w:val="0"/>
          <w:numId w:val="40"/>
        </w:numPr>
        <w:shd w:val="clear" w:color="auto" w:fill="23241F"/>
        <w:tabs>
          <w:tab w:val="clear" w:pos="720"/>
        </w:tabs>
        <w:spacing w:before="100" w:beforeAutospacing="1" w:after="100" w:afterAutospacing="1"/>
        <w:rPr>
          <w:color w:val="FFFFF1"/>
        </w:rPr>
      </w:pPr>
      <w:hyperlink r:id="rId173" w:history="1">
        <w:r>
          <w:rPr>
            <w:rStyle w:val="a3"/>
            <w:color w:val="499EF3"/>
          </w:rPr>
          <w:t>ShaderX4</w:t>
        </w:r>
      </w:hyperlink>
    </w:p>
    <w:p w:rsidR="00A35C04" w:rsidRDefault="00A35C04" w:rsidP="00A35C04">
      <w:pPr>
        <w:pStyle w:val="HTML"/>
        <w:shd w:val="clear" w:color="auto" w:fill="23241F"/>
        <w:ind w:left="720"/>
        <w:rPr>
          <w:color w:val="FFFFF1"/>
        </w:rPr>
      </w:pPr>
    </w:p>
    <w:p w:rsidR="00A35C04" w:rsidRDefault="00A35C04" w:rsidP="00A35C04">
      <w:pPr>
        <w:pStyle w:val="HTML"/>
        <w:shd w:val="clear" w:color="auto" w:fill="23241F"/>
        <w:rPr>
          <w:color w:val="FFFFF1"/>
        </w:rPr>
      </w:pPr>
      <w:r>
        <w:rPr>
          <w:color w:val="FFFFF1"/>
        </w:rPr>
        <w:t xml:space="preserve">            </w:t>
      </w:r>
    </w:p>
    <w:p w:rsidR="00CA7AB7" w:rsidRDefault="00CA7AB7" w:rsidP="00CA7AB7">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第十四课：渲染到纹理</w:t>
      </w:r>
    </w:p>
    <w:p w:rsidR="00813659" w:rsidRDefault="00813659" w:rsidP="00813659">
      <w:pPr>
        <w:shd w:val="clear" w:color="auto" w:fill="F4F5F6"/>
        <w:spacing w:line="315" w:lineRule="atLeast"/>
        <w:rPr>
          <w:rFonts w:ascii="Georgia" w:hAnsi="Georgia"/>
          <w:color w:val="666666"/>
          <w:szCs w:val="21"/>
        </w:rPr>
      </w:pPr>
      <w:hyperlink r:id="rId174" w:history="1">
        <w:r>
          <w:rPr>
            <w:rStyle w:val="a3"/>
            <w:rFonts w:ascii="Georgia" w:hAnsi="Georgia"/>
            <w:color w:val="499EF3"/>
            <w:szCs w:val="21"/>
          </w:rPr>
          <w:t>OpenGL3.0</w:t>
        </w:r>
        <w:r>
          <w:rPr>
            <w:rStyle w:val="a3"/>
            <w:rFonts w:ascii="Georgia" w:hAnsi="Georgia"/>
            <w:color w:val="499EF3"/>
            <w:szCs w:val="21"/>
          </w:rPr>
          <w:t>教程</w:t>
        </w:r>
      </w:hyperlink>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75" w:history="1">
        <w:r>
          <w:rPr>
            <w:rStyle w:val="a3"/>
            <w:rFonts w:ascii="Georgia" w:hAnsi="Georgia"/>
            <w:color w:val="499EF3"/>
            <w:sz w:val="21"/>
            <w:szCs w:val="21"/>
          </w:rPr>
          <w:t>http://www.opengl-tutorial.org/intermediate-tutorials/tutorial-12-opengl-extensions/</w:t>
        </w:r>
      </w:hyperlink>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76" w:history="1">
        <w:r>
          <w:rPr>
            <w:rStyle w:val="a3"/>
            <w:rFonts w:ascii="Georgia" w:hAnsi="Georgia"/>
            <w:color w:val="499EF3"/>
            <w:sz w:val="21"/>
            <w:szCs w:val="21"/>
          </w:rPr>
          <w:t>https://github.com/cybercser/OpenGL_3_3_Tutorial_Translation/blob/master/Tutorial%2014%20%20Render%20To%20Texture%20opengl-tutorial.org.md</w:t>
        </w:r>
      </w:hyperlink>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w:t>
      </w:r>
      <w:r>
        <w:rPr>
          <w:rFonts w:ascii="Georgia" w:hAnsi="Georgia"/>
          <w:color w:val="666666"/>
          <w:sz w:val="21"/>
          <w:szCs w:val="21"/>
        </w:rPr>
        <w:t>渲染到纹理</w:t>
      </w:r>
      <w:r>
        <w:rPr>
          <w:rFonts w:ascii="Georgia" w:hAnsi="Georgia"/>
          <w:color w:val="666666"/>
          <w:sz w:val="21"/>
          <w:szCs w:val="21"/>
        </w:rPr>
        <w:t>”</w:t>
      </w:r>
      <w:r>
        <w:rPr>
          <w:rFonts w:ascii="Georgia" w:hAnsi="Georgia"/>
          <w:color w:val="666666"/>
          <w:sz w:val="21"/>
          <w:szCs w:val="21"/>
        </w:rPr>
        <w:t>是一系列特效方法之一。基本思想是：像通常那样渲染一个场景</w:t>
      </w:r>
      <w:r>
        <w:rPr>
          <w:rFonts w:ascii="Georgia" w:hAnsi="Georgia"/>
          <w:color w:val="666666"/>
          <w:sz w:val="21"/>
          <w:szCs w:val="21"/>
        </w:rPr>
        <w:t>——</w:t>
      </w:r>
      <w:r>
        <w:rPr>
          <w:rFonts w:ascii="Georgia" w:hAnsi="Georgia"/>
          <w:color w:val="666666"/>
          <w:sz w:val="21"/>
          <w:szCs w:val="21"/>
        </w:rPr>
        <w:t>只是这次是渲染到可以重用的纹理中。</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应用包括：游戏（</w:t>
      </w:r>
      <w:r>
        <w:rPr>
          <w:rFonts w:ascii="Georgia" w:hAnsi="Georgia"/>
          <w:color w:val="666666"/>
          <w:sz w:val="21"/>
          <w:szCs w:val="21"/>
        </w:rPr>
        <w:t>in-game</w:t>
      </w:r>
      <w:r>
        <w:rPr>
          <w:rFonts w:ascii="Georgia" w:hAnsi="Georgia"/>
          <w:color w:val="666666"/>
          <w:sz w:val="21"/>
          <w:szCs w:val="21"/>
        </w:rPr>
        <w:t>）相机、后期处理（</w:t>
      </w:r>
      <w:r>
        <w:rPr>
          <w:rFonts w:ascii="Georgia" w:hAnsi="Georgia"/>
          <w:color w:val="666666"/>
          <w:sz w:val="21"/>
          <w:szCs w:val="21"/>
        </w:rPr>
        <w:t>post-processing</w:t>
      </w:r>
      <w:r>
        <w:rPr>
          <w:rFonts w:ascii="Georgia" w:hAnsi="Georgia"/>
          <w:color w:val="666666"/>
          <w:sz w:val="21"/>
          <w:szCs w:val="21"/>
        </w:rPr>
        <w:t>）以及你能想象到一切</w:t>
      </w:r>
      <w:r>
        <w:rPr>
          <w:rFonts w:ascii="Georgia" w:hAnsi="Georgia"/>
          <w:color w:val="666666"/>
          <w:sz w:val="21"/>
          <w:szCs w:val="21"/>
        </w:rPr>
        <w:t>.</w:t>
      </w:r>
    </w:p>
    <w:p w:rsidR="00813659" w:rsidRDefault="00813659" w:rsidP="00813659">
      <w:pPr>
        <w:pStyle w:val="2"/>
        <w:shd w:val="clear" w:color="auto" w:fill="FFFFFF"/>
        <w:rPr>
          <w:rFonts w:ascii="Georgia" w:hAnsi="Georgia"/>
          <w:color w:val="666666"/>
          <w:sz w:val="31"/>
          <w:szCs w:val="31"/>
        </w:rPr>
      </w:pPr>
      <w:r>
        <w:rPr>
          <w:rFonts w:ascii="Georgia" w:hAnsi="Georgia"/>
          <w:color w:val="666666"/>
          <w:sz w:val="31"/>
          <w:szCs w:val="31"/>
        </w:rPr>
        <w:t>渲染到纹理</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我们有三个任务：创建要渲染的纹理对象；将纹理渲染到对象上；使用生成的纹理。</w:t>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t>创建渲染目标（</w:t>
      </w:r>
      <w:r>
        <w:rPr>
          <w:rFonts w:ascii="Georgia" w:hAnsi="Georgia"/>
          <w:color w:val="666666"/>
        </w:rPr>
        <w:t>Render Target</w:t>
      </w:r>
      <w:r>
        <w:rPr>
          <w:rFonts w:ascii="Georgia" w:hAnsi="Georgia"/>
          <w:color w:val="666666"/>
        </w:rPr>
        <w: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我们要渲染的对象叫做</w:t>
      </w:r>
      <w:proofErr w:type="gramStart"/>
      <w:r>
        <w:rPr>
          <w:rFonts w:ascii="Georgia" w:hAnsi="Georgia"/>
          <w:color w:val="666666"/>
          <w:sz w:val="21"/>
          <w:szCs w:val="21"/>
        </w:rPr>
        <w:t>帧</w:t>
      </w:r>
      <w:proofErr w:type="gramEnd"/>
      <w:r>
        <w:rPr>
          <w:rFonts w:ascii="Georgia" w:hAnsi="Georgia"/>
          <w:color w:val="666666"/>
          <w:sz w:val="21"/>
          <w:szCs w:val="21"/>
        </w:rPr>
        <w:t>缓存。它像一个容器，用来存纹理和一个可选的深度缓冲区</w:t>
      </w:r>
      <w:r>
        <w:rPr>
          <w:rFonts w:ascii="Georgia" w:hAnsi="Georgia"/>
          <w:color w:val="666666"/>
          <w:sz w:val="21"/>
          <w:szCs w:val="21"/>
        </w:rPr>
        <w:t>(depth buffer)</w:t>
      </w:r>
      <w:r>
        <w:rPr>
          <w:rFonts w:ascii="Georgia" w:hAnsi="Georgia"/>
          <w:color w:val="666666"/>
          <w:sz w:val="21"/>
          <w:szCs w:val="21"/>
        </w:rPr>
        <w:t>。在</w:t>
      </w:r>
      <w:r>
        <w:rPr>
          <w:rFonts w:ascii="Georgia" w:hAnsi="Georgia"/>
          <w:color w:val="666666"/>
          <w:sz w:val="21"/>
          <w:szCs w:val="21"/>
        </w:rPr>
        <w:t>OpenGL</w:t>
      </w:r>
      <w:r>
        <w:rPr>
          <w:rFonts w:ascii="Georgia" w:hAnsi="Georgia"/>
          <w:color w:val="666666"/>
          <w:sz w:val="21"/>
          <w:szCs w:val="21"/>
        </w:rPr>
        <w:t>中我们可以</w:t>
      </w:r>
      <w:proofErr w:type="gramStart"/>
      <w:r>
        <w:rPr>
          <w:rFonts w:ascii="Georgia" w:hAnsi="Georgia"/>
          <w:color w:val="666666"/>
          <w:sz w:val="21"/>
          <w:szCs w:val="21"/>
        </w:rPr>
        <w:t>像创建</w:t>
      </w:r>
      <w:proofErr w:type="gramEnd"/>
      <w:r>
        <w:rPr>
          <w:rFonts w:ascii="Georgia" w:hAnsi="Georgia"/>
          <w:color w:val="666666"/>
          <w:sz w:val="21"/>
          <w:szCs w:val="21"/>
        </w:rPr>
        <w:t>其他对象一样创建它</w:t>
      </w:r>
      <w:r>
        <w:rPr>
          <w:rFonts w:ascii="Georgia" w:hAnsi="Georgia"/>
          <w:color w:val="666666"/>
          <w:sz w:val="21"/>
          <w:szCs w:val="21"/>
        </w:rPr>
        <w:t>:</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framebuffer, which regroups 0, 1, or more textures, and 0 or 1 depth buffer.</w:t>
      </w:r>
    </w:p>
    <w:p w:rsidR="00813659" w:rsidRDefault="00813659" w:rsidP="00813659">
      <w:pPr>
        <w:pStyle w:val="HTML"/>
        <w:shd w:val="clear" w:color="auto" w:fill="23241F"/>
        <w:spacing w:before="240" w:after="240"/>
        <w:rPr>
          <w:color w:val="FFFFF1"/>
        </w:rPr>
      </w:pPr>
      <w:r>
        <w:rPr>
          <w:color w:val="FFFFF1"/>
        </w:rPr>
        <w:t>GLuint FramebufferName = 0;</w:t>
      </w:r>
    </w:p>
    <w:p w:rsidR="00813659" w:rsidRDefault="00813659" w:rsidP="00813659">
      <w:pPr>
        <w:pStyle w:val="HTML"/>
        <w:shd w:val="clear" w:color="auto" w:fill="23241F"/>
        <w:spacing w:before="240" w:after="240"/>
        <w:rPr>
          <w:color w:val="FFFFF1"/>
        </w:rPr>
      </w:pPr>
      <w:proofErr w:type="gramStart"/>
      <w:r>
        <w:rPr>
          <w:color w:val="FFFFF1"/>
        </w:rPr>
        <w:t>glGenFramebuffers(</w:t>
      </w:r>
      <w:proofErr w:type="gramEnd"/>
      <w:r>
        <w:rPr>
          <w:color w:val="FFFFF1"/>
        </w:rPr>
        <w:t>1, &amp;FramebufferName);</w:t>
      </w:r>
    </w:p>
    <w:p w:rsidR="00813659" w:rsidRDefault="00813659" w:rsidP="00813659">
      <w:pPr>
        <w:pStyle w:val="HTML"/>
        <w:shd w:val="clear" w:color="auto" w:fill="23241F"/>
        <w:spacing w:before="240" w:after="240"/>
        <w:rPr>
          <w:color w:val="FFFFF1"/>
        </w:rPr>
      </w:pPr>
      <w:proofErr w:type="gramStart"/>
      <w:r>
        <w:rPr>
          <w:color w:val="FFFFF1"/>
        </w:rPr>
        <w:t>glBindFramebuffer(</w:t>
      </w:r>
      <w:proofErr w:type="gramEnd"/>
      <w:r>
        <w:rPr>
          <w:color w:val="FFFFF1"/>
        </w:rPr>
        <w:t>GL_FRAMEBUFFER, FramebufferName);</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现在需要创建纹理，纹理中包含着色器的</w:t>
      </w:r>
      <w:r>
        <w:rPr>
          <w:rFonts w:ascii="Georgia" w:hAnsi="Georgia"/>
          <w:color w:val="666666"/>
          <w:sz w:val="21"/>
          <w:szCs w:val="21"/>
        </w:rPr>
        <w:t>RGB</w:t>
      </w:r>
      <w:r>
        <w:rPr>
          <w:rFonts w:ascii="Georgia" w:hAnsi="Georgia"/>
          <w:color w:val="666666"/>
          <w:sz w:val="21"/>
          <w:szCs w:val="21"/>
        </w:rPr>
        <w:t>输出。这段代码非常的经典：</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texture we're going to render to</w:t>
      </w:r>
    </w:p>
    <w:p w:rsidR="00813659" w:rsidRDefault="00813659" w:rsidP="00813659">
      <w:pPr>
        <w:pStyle w:val="HTML"/>
        <w:shd w:val="clear" w:color="auto" w:fill="23241F"/>
        <w:spacing w:before="240" w:after="240"/>
        <w:rPr>
          <w:color w:val="FFFFF1"/>
        </w:rPr>
      </w:pPr>
      <w:r>
        <w:rPr>
          <w:color w:val="FFFFF1"/>
        </w:rPr>
        <w:t>GLuint renderedTexture;</w:t>
      </w:r>
    </w:p>
    <w:p w:rsidR="00813659" w:rsidRDefault="00813659" w:rsidP="00813659">
      <w:pPr>
        <w:pStyle w:val="HTML"/>
        <w:shd w:val="clear" w:color="auto" w:fill="23241F"/>
        <w:spacing w:before="240" w:after="240"/>
        <w:rPr>
          <w:color w:val="FFFFF1"/>
        </w:rPr>
      </w:pPr>
      <w:proofErr w:type="gramStart"/>
      <w:r>
        <w:rPr>
          <w:color w:val="FFFFF1"/>
        </w:rPr>
        <w:t>glGenTextures(</w:t>
      </w:r>
      <w:proofErr w:type="gramEnd"/>
      <w:r>
        <w:rPr>
          <w:color w:val="FFFFF1"/>
        </w:rPr>
        <w:t>1, &amp;renderedTexture);</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 xml:space="preserve">// "Bind" the newly created </w:t>
      </w:r>
      <w:proofErr w:type="gramStart"/>
      <w:r>
        <w:rPr>
          <w:color w:val="FFFFF1"/>
        </w:rPr>
        <w:t>texture :</w:t>
      </w:r>
      <w:proofErr w:type="gramEnd"/>
      <w:r>
        <w:rPr>
          <w:color w:val="FFFFF1"/>
        </w:rPr>
        <w:t xml:space="preserve"> all future texture functions will modify this texture</w:t>
      </w:r>
    </w:p>
    <w:p w:rsidR="00813659" w:rsidRDefault="00813659" w:rsidP="00813659">
      <w:pPr>
        <w:pStyle w:val="HTML"/>
        <w:shd w:val="clear" w:color="auto" w:fill="23241F"/>
        <w:spacing w:before="240" w:after="240"/>
        <w:rPr>
          <w:color w:val="FFFFF1"/>
        </w:rPr>
      </w:pPr>
      <w:proofErr w:type="gramStart"/>
      <w:r>
        <w:rPr>
          <w:color w:val="FFFFF1"/>
        </w:rPr>
        <w:t>glBindTexture(</w:t>
      </w:r>
      <w:proofErr w:type="gramEnd"/>
      <w:r>
        <w:rPr>
          <w:color w:val="FFFFF1"/>
        </w:rPr>
        <w:t>GL_TEXTURE_2D, renderedTexture);</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 xml:space="preserve">// Give an empty image to OpenGL </w:t>
      </w:r>
      <w:proofErr w:type="gramStart"/>
      <w:r>
        <w:rPr>
          <w:color w:val="FFFFF1"/>
        </w:rPr>
        <w:t>( the</w:t>
      </w:r>
      <w:proofErr w:type="gramEnd"/>
      <w:r>
        <w:rPr>
          <w:color w:val="FFFFF1"/>
        </w:rPr>
        <w:t xml:space="preserve"> last "0" )</w:t>
      </w:r>
    </w:p>
    <w:p w:rsidR="00813659" w:rsidRDefault="00813659" w:rsidP="00813659">
      <w:pPr>
        <w:pStyle w:val="HTML"/>
        <w:shd w:val="clear" w:color="auto" w:fill="23241F"/>
        <w:spacing w:before="240" w:after="240"/>
        <w:rPr>
          <w:color w:val="FFFFF1"/>
        </w:rPr>
      </w:pPr>
      <w:proofErr w:type="gramStart"/>
      <w:r>
        <w:rPr>
          <w:color w:val="FFFFF1"/>
        </w:rPr>
        <w:t>glTexImage2D(</w:t>
      </w:r>
      <w:proofErr w:type="gramEnd"/>
      <w:r>
        <w:rPr>
          <w:color w:val="FFFFF1"/>
        </w:rPr>
        <w:t>GL_TEXTURE_2D, 0,GL_RGB, 1024, 768, 0,GL_RGB, GL_UNSIGNED_BYTE, 0);</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 xml:space="preserve">// Poor filtering. </w:t>
      </w:r>
      <w:proofErr w:type="gramStart"/>
      <w:r>
        <w:rPr>
          <w:color w:val="FFFFF1"/>
        </w:rPr>
        <w:t>Needed !</w:t>
      </w:r>
      <w:proofErr w:type="gramEnd"/>
    </w:p>
    <w:p w:rsidR="00813659" w:rsidRDefault="00813659" w:rsidP="00813659">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GL_TEXTURE_MAG_FILTER, GL_NEAREST);</w:t>
      </w:r>
    </w:p>
    <w:p w:rsidR="00813659" w:rsidRDefault="00813659" w:rsidP="00813659">
      <w:pPr>
        <w:pStyle w:val="HTML"/>
        <w:shd w:val="clear" w:color="auto" w:fill="23241F"/>
        <w:spacing w:before="240" w:after="240"/>
        <w:rPr>
          <w:color w:val="FFFFF1"/>
        </w:rPr>
      </w:pPr>
      <w:proofErr w:type="gramStart"/>
      <w:r>
        <w:rPr>
          <w:color w:val="FFFFF1"/>
        </w:rPr>
        <w:t>glTexParameteri(</w:t>
      </w:r>
      <w:proofErr w:type="gramEnd"/>
      <w:r>
        <w:rPr>
          <w:color w:val="FFFFF1"/>
        </w:rPr>
        <w:t>GL_TEXTURE_2D, GL_TEXTURE_MIN_FILTER, GL_NEAREST);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同时还需要一个深度缓冲区（</w:t>
      </w:r>
      <w:r>
        <w:rPr>
          <w:rFonts w:ascii="Georgia" w:hAnsi="Georgia"/>
          <w:color w:val="666666"/>
          <w:sz w:val="21"/>
          <w:szCs w:val="21"/>
        </w:rPr>
        <w:t>depth buffer</w:t>
      </w:r>
      <w:r>
        <w:rPr>
          <w:rFonts w:ascii="Georgia" w:hAnsi="Georgia"/>
          <w:color w:val="666666"/>
          <w:sz w:val="21"/>
          <w:szCs w:val="21"/>
        </w:rPr>
        <w:t>）。这是可选的，取决于纹理中实际需要画的东西；由于我们渲染的是小猴</w:t>
      </w:r>
      <w:r>
        <w:rPr>
          <w:rFonts w:ascii="Georgia" w:hAnsi="Georgia"/>
          <w:color w:val="666666"/>
          <w:sz w:val="21"/>
          <w:szCs w:val="21"/>
        </w:rPr>
        <w:t>Suzanne</w:t>
      </w:r>
      <w:r>
        <w:rPr>
          <w:rFonts w:ascii="Georgia" w:hAnsi="Georgia"/>
          <w:color w:val="666666"/>
          <w:sz w:val="21"/>
          <w:szCs w:val="21"/>
        </w:rPr>
        <w:t>，所以需要深度测试。</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depth buffer</w:t>
      </w:r>
    </w:p>
    <w:p w:rsidR="00813659" w:rsidRDefault="00813659" w:rsidP="00813659">
      <w:pPr>
        <w:pStyle w:val="HTML"/>
        <w:shd w:val="clear" w:color="auto" w:fill="23241F"/>
        <w:spacing w:before="240" w:after="240"/>
        <w:rPr>
          <w:color w:val="FFFFF1"/>
        </w:rPr>
      </w:pPr>
      <w:r>
        <w:rPr>
          <w:color w:val="FFFFF1"/>
        </w:rPr>
        <w:t>GLuint depthrenderbuffer;</w:t>
      </w:r>
    </w:p>
    <w:p w:rsidR="00813659" w:rsidRDefault="00813659" w:rsidP="00813659">
      <w:pPr>
        <w:pStyle w:val="HTML"/>
        <w:shd w:val="clear" w:color="auto" w:fill="23241F"/>
        <w:spacing w:before="240" w:after="240"/>
        <w:rPr>
          <w:color w:val="FFFFF1"/>
        </w:rPr>
      </w:pPr>
      <w:proofErr w:type="gramStart"/>
      <w:r>
        <w:rPr>
          <w:color w:val="FFFFF1"/>
        </w:rPr>
        <w:t>glGenRenderbuffers(</w:t>
      </w:r>
      <w:proofErr w:type="gramEnd"/>
      <w:r>
        <w:rPr>
          <w:color w:val="FFFFF1"/>
        </w:rPr>
        <w:t>1, &amp;depthrenderbuffer);</w:t>
      </w:r>
    </w:p>
    <w:p w:rsidR="00813659" w:rsidRDefault="00813659" w:rsidP="00813659">
      <w:pPr>
        <w:pStyle w:val="HTML"/>
        <w:shd w:val="clear" w:color="auto" w:fill="23241F"/>
        <w:spacing w:before="240" w:after="240"/>
        <w:rPr>
          <w:color w:val="FFFFF1"/>
        </w:rPr>
      </w:pPr>
      <w:proofErr w:type="gramStart"/>
      <w:r>
        <w:rPr>
          <w:color w:val="FFFFF1"/>
        </w:rPr>
        <w:t>glBindRenderbuffer(</w:t>
      </w:r>
      <w:proofErr w:type="gramEnd"/>
      <w:r>
        <w:rPr>
          <w:color w:val="FFFFF1"/>
        </w:rPr>
        <w:t>GL_RENDERBUFFER, depthrenderbuffer);</w:t>
      </w:r>
    </w:p>
    <w:p w:rsidR="00813659" w:rsidRDefault="00813659" w:rsidP="00813659">
      <w:pPr>
        <w:pStyle w:val="HTML"/>
        <w:shd w:val="clear" w:color="auto" w:fill="23241F"/>
        <w:spacing w:before="240" w:after="240"/>
        <w:rPr>
          <w:color w:val="FFFFF1"/>
        </w:rPr>
      </w:pPr>
      <w:proofErr w:type="gramStart"/>
      <w:r>
        <w:rPr>
          <w:color w:val="FFFFF1"/>
        </w:rPr>
        <w:t>glRenderbufferStorage(</w:t>
      </w:r>
      <w:proofErr w:type="gramEnd"/>
      <w:r>
        <w:rPr>
          <w:color w:val="FFFFF1"/>
        </w:rPr>
        <w:t>GL_RENDERBUFFER, GL_DEPTH_COMPONENT, 1024, 768);</w:t>
      </w:r>
    </w:p>
    <w:p w:rsidR="00813659" w:rsidRDefault="00813659" w:rsidP="00813659">
      <w:pPr>
        <w:pStyle w:val="HTML"/>
        <w:shd w:val="clear" w:color="auto" w:fill="23241F"/>
        <w:spacing w:before="240" w:after="240"/>
        <w:rPr>
          <w:color w:val="FFFFF1"/>
        </w:rPr>
      </w:pPr>
      <w:proofErr w:type="gramStart"/>
      <w:r>
        <w:rPr>
          <w:color w:val="FFFFF1"/>
        </w:rPr>
        <w:t>glFramebufferRenderbuffer(</w:t>
      </w:r>
      <w:proofErr w:type="gramEnd"/>
      <w:r>
        <w:rPr>
          <w:color w:val="FFFFF1"/>
        </w:rPr>
        <w:t>GL_FRAMEBUFFER, GL_DEPTH_ATTACHMENT, GL_RENDERBUFFER, depthrenderbuffer);</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最后，配置</w:t>
      </w:r>
      <w:r>
        <w:rPr>
          <w:rFonts w:ascii="Georgia" w:hAnsi="Georgia"/>
          <w:color w:val="666666"/>
          <w:sz w:val="21"/>
          <w:szCs w:val="21"/>
        </w:rPr>
        <w:t>frameBuffer</w:t>
      </w:r>
      <w:r>
        <w:rPr>
          <w:rFonts w:ascii="Georgia" w:hAnsi="Georgia"/>
          <w:color w:val="666666"/>
          <w:sz w:val="21"/>
          <w:szCs w:val="21"/>
        </w:rPr>
        <w:t>。</w:t>
      </w:r>
    </w:p>
    <w:p w:rsidR="00813659" w:rsidRDefault="00813659" w:rsidP="00813659">
      <w:pPr>
        <w:pStyle w:val="HTML"/>
        <w:shd w:val="clear" w:color="auto" w:fill="23241F"/>
        <w:spacing w:before="240" w:after="240"/>
        <w:rPr>
          <w:color w:val="FFFFF1"/>
        </w:rPr>
      </w:pPr>
      <w:r>
        <w:rPr>
          <w:color w:val="FFFFF1"/>
        </w:rPr>
        <w:t>// Set "renderedTexture" as our colour attachement #0</w:t>
      </w:r>
    </w:p>
    <w:p w:rsidR="00813659" w:rsidRDefault="00813659" w:rsidP="00813659">
      <w:pPr>
        <w:pStyle w:val="HTML"/>
        <w:shd w:val="clear" w:color="auto" w:fill="23241F"/>
        <w:spacing w:before="240" w:after="240"/>
        <w:rPr>
          <w:color w:val="FFFFF1"/>
        </w:rPr>
      </w:pPr>
      <w:proofErr w:type="gramStart"/>
      <w:r>
        <w:rPr>
          <w:color w:val="FFFFF1"/>
        </w:rPr>
        <w:lastRenderedPageBreak/>
        <w:t>glFramebufferTexture(</w:t>
      </w:r>
      <w:proofErr w:type="gramEnd"/>
      <w:r>
        <w:rPr>
          <w:color w:val="FFFFF1"/>
        </w:rPr>
        <w:t>GL_FRAMEBUFFER, GL_COLOR_ATTACHMENT0, renderedTexture, 0);</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 Set the list of draw buffers.</w:t>
      </w:r>
    </w:p>
    <w:p w:rsidR="00813659" w:rsidRDefault="00813659" w:rsidP="00813659">
      <w:pPr>
        <w:pStyle w:val="HTML"/>
        <w:shd w:val="clear" w:color="auto" w:fill="23241F"/>
        <w:spacing w:before="240" w:after="240"/>
        <w:rPr>
          <w:color w:val="FFFFF1"/>
        </w:rPr>
      </w:pPr>
      <w:r>
        <w:rPr>
          <w:color w:val="FFFFF1"/>
        </w:rPr>
        <w:t xml:space="preserve">GLenum </w:t>
      </w:r>
      <w:proofErr w:type="gramStart"/>
      <w:r>
        <w:rPr>
          <w:color w:val="FFFFF1"/>
        </w:rPr>
        <w:t>DrawBuffers[</w:t>
      </w:r>
      <w:proofErr w:type="gramEnd"/>
      <w:r>
        <w:rPr>
          <w:color w:val="FFFFF1"/>
        </w:rPr>
        <w:t>2] = {GL_COLOR_ATTACHMENT0};</w:t>
      </w:r>
    </w:p>
    <w:p w:rsidR="00813659" w:rsidRDefault="00813659" w:rsidP="00813659">
      <w:pPr>
        <w:pStyle w:val="HTML"/>
        <w:shd w:val="clear" w:color="auto" w:fill="23241F"/>
        <w:spacing w:before="240" w:after="240"/>
        <w:rPr>
          <w:color w:val="FFFFF1"/>
        </w:rPr>
      </w:pPr>
      <w:proofErr w:type="gramStart"/>
      <w:r>
        <w:rPr>
          <w:color w:val="FFFFF1"/>
        </w:rPr>
        <w:t>glDrawBuffers(</w:t>
      </w:r>
      <w:proofErr w:type="gramEnd"/>
      <w:r>
        <w:rPr>
          <w:color w:val="FFFFF1"/>
        </w:rPr>
        <w:t>1, DrawBuffers); // "1" is the size of DrawBuffers</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这个过程中可能出现一些错误，取决于</w:t>
      </w:r>
      <w:r>
        <w:rPr>
          <w:rFonts w:ascii="Georgia" w:hAnsi="Georgia"/>
          <w:color w:val="666666"/>
          <w:sz w:val="21"/>
          <w:szCs w:val="21"/>
        </w:rPr>
        <w:t>GPU</w:t>
      </w:r>
      <w:r>
        <w:rPr>
          <w:rFonts w:ascii="Georgia" w:hAnsi="Georgia"/>
          <w:color w:val="666666"/>
          <w:sz w:val="21"/>
          <w:szCs w:val="21"/>
        </w:rPr>
        <w:t>的性能；下面是检查的方法：</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Always</w:t>
      </w:r>
      <w:proofErr w:type="gramEnd"/>
      <w:r>
        <w:rPr>
          <w:color w:val="FFFFF1"/>
        </w:rPr>
        <w:t xml:space="preserve"> check that our framebuffer is ok</w:t>
      </w:r>
    </w:p>
    <w:p w:rsidR="00813659" w:rsidRDefault="00813659" w:rsidP="00813659">
      <w:pPr>
        <w:pStyle w:val="HTML"/>
        <w:shd w:val="clear" w:color="auto" w:fill="23241F"/>
        <w:spacing w:before="240" w:after="240"/>
        <w:rPr>
          <w:color w:val="FFFFF1"/>
        </w:rPr>
      </w:pPr>
      <w:proofErr w:type="gramStart"/>
      <w:r>
        <w:rPr>
          <w:color w:val="FFFFF1"/>
        </w:rPr>
        <w:t>if(</w:t>
      </w:r>
      <w:proofErr w:type="gramEnd"/>
      <w:r>
        <w:rPr>
          <w:color w:val="FFFFF1"/>
        </w:rPr>
        <w:t>glCheckFramebufferStatus(GL_FRAMEBUFFER) != GL_FRAMEBUFFER_COMPLETE)</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false;</w:t>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t>渲染到纹理</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渲染到纹理很直观。简单地绑定</w:t>
      </w:r>
      <w:proofErr w:type="gramStart"/>
      <w:r>
        <w:rPr>
          <w:rFonts w:ascii="Georgia" w:hAnsi="Georgia"/>
          <w:color w:val="666666"/>
          <w:sz w:val="21"/>
          <w:szCs w:val="21"/>
        </w:rPr>
        <w:t>帧</w:t>
      </w:r>
      <w:proofErr w:type="gramEnd"/>
      <w:r>
        <w:rPr>
          <w:rFonts w:ascii="Georgia" w:hAnsi="Georgia"/>
          <w:color w:val="666666"/>
          <w:sz w:val="21"/>
          <w:szCs w:val="21"/>
        </w:rPr>
        <w:t>缓存，然后像往常一样画场景。轻松搞定！</w:t>
      </w:r>
    </w:p>
    <w:p w:rsidR="00813659" w:rsidRDefault="00813659" w:rsidP="00813659">
      <w:pPr>
        <w:pStyle w:val="HTML"/>
        <w:shd w:val="clear" w:color="auto" w:fill="23241F"/>
        <w:spacing w:before="240" w:after="240"/>
        <w:rPr>
          <w:color w:val="FFFFF1"/>
        </w:rPr>
      </w:pPr>
      <w:r>
        <w:rPr>
          <w:color w:val="FFFFF1"/>
        </w:rPr>
        <w:t>// Render to our framebuffer</w:t>
      </w:r>
    </w:p>
    <w:p w:rsidR="00813659" w:rsidRDefault="00813659" w:rsidP="00813659">
      <w:pPr>
        <w:pStyle w:val="HTML"/>
        <w:shd w:val="clear" w:color="auto" w:fill="23241F"/>
        <w:spacing w:before="240" w:after="240"/>
        <w:rPr>
          <w:color w:val="FFFFF1"/>
        </w:rPr>
      </w:pPr>
      <w:proofErr w:type="gramStart"/>
      <w:r>
        <w:rPr>
          <w:color w:val="FFFFF1"/>
        </w:rPr>
        <w:t>glBindFramebuffer(</w:t>
      </w:r>
      <w:proofErr w:type="gramEnd"/>
      <w:r>
        <w:rPr>
          <w:color w:val="FFFFF1"/>
        </w:rPr>
        <w:t>GL_FRAMEBUFFER, FramebufferName);</w:t>
      </w:r>
    </w:p>
    <w:p w:rsidR="00813659" w:rsidRDefault="00813659" w:rsidP="00813659">
      <w:pPr>
        <w:pStyle w:val="HTML"/>
        <w:shd w:val="clear" w:color="auto" w:fill="23241F"/>
        <w:spacing w:before="240" w:after="240"/>
        <w:rPr>
          <w:color w:val="FFFFF1"/>
        </w:rPr>
      </w:pPr>
      <w:proofErr w:type="gramStart"/>
      <w:r>
        <w:rPr>
          <w:color w:val="FFFFF1"/>
        </w:rPr>
        <w:t>glViewport(</w:t>
      </w:r>
      <w:proofErr w:type="gramEnd"/>
      <w:r>
        <w:rPr>
          <w:color w:val="FFFFF1"/>
        </w:rPr>
        <w:t>0,0,1024,768); // Render on the whole framebuffer, complete from the lower left corner to the upper right</w:t>
      </w:r>
    </w:p>
    <w:p w:rsidR="00813659" w:rsidRDefault="00813659" w:rsidP="00813659">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fragment shader</w:t>
      </w:r>
      <w:r>
        <w:rPr>
          <w:rFonts w:ascii="Georgia" w:hAnsi="Georgia"/>
          <w:color w:val="666666"/>
          <w:szCs w:val="21"/>
          <w:shd w:val="clear" w:color="auto" w:fill="FFFFFF"/>
        </w:rPr>
        <w:t>只需稍作调整：</w:t>
      </w:r>
      <w:r>
        <w:rPr>
          <w:rFonts w:ascii="Georgia" w:hAnsi="Georgia"/>
          <w:color w:val="666666"/>
          <w:szCs w:val="21"/>
        </w:rPr>
        <w:br/>
      </w:r>
    </w:p>
    <w:p w:rsidR="00813659" w:rsidRDefault="00813659" w:rsidP="00813659">
      <w:pPr>
        <w:pStyle w:val="HTML"/>
        <w:shd w:val="clear" w:color="auto" w:fill="23241F"/>
        <w:spacing w:before="240" w:after="240"/>
        <w:rPr>
          <w:color w:val="FFFFF1"/>
        </w:rPr>
      </w:pPr>
      <w:proofErr w:type="gramStart"/>
      <w:r>
        <w:rPr>
          <w:color w:val="FFFFF1"/>
        </w:rPr>
        <w:t>layout(</w:t>
      </w:r>
      <w:proofErr w:type="gramEnd"/>
      <w:r>
        <w:rPr>
          <w:color w:val="FFFFF1"/>
        </w:rPr>
        <w:t>location = 0) out vec3 color;</w:t>
      </w:r>
    </w:p>
    <w:p w:rsidR="00813659" w:rsidRDefault="00813659" w:rsidP="00813659">
      <w:r>
        <w:rPr>
          <w:rFonts w:ascii="Georgia" w:hAnsi="Georgia"/>
          <w:color w:val="666666"/>
          <w:szCs w:val="21"/>
        </w:rPr>
        <w:br/>
      </w:r>
      <w:r>
        <w:rPr>
          <w:rFonts w:ascii="Georgia" w:hAnsi="Georgia"/>
          <w:color w:val="666666"/>
          <w:szCs w:val="21"/>
          <w:shd w:val="clear" w:color="auto" w:fill="FFFFFF"/>
        </w:rPr>
        <w:t>这意味着每当修改变量</w:t>
      </w:r>
      <w:r>
        <w:rPr>
          <w:rFonts w:ascii="Georgia" w:hAnsi="Georgia"/>
          <w:color w:val="666666"/>
          <w:szCs w:val="21"/>
          <w:shd w:val="clear" w:color="auto" w:fill="FFFFFF"/>
        </w:rPr>
        <w:t>“color”</w:t>
      </w:r>
      <w:r>
        <w:rPr>
          <w:rFonts w:ascii="Georgia" w:hAnsi="Georgia"/>
          <w:color w:val="666666"/>
          <w:szCs w:val="21"/>
          <w:shd w:val="clear" w:color="auto" w:fill="FFFFFF"/>
        </w:rPr>
        <w:t>时，实际修改了</w:t>
      </w:r>
      <w:r>
        <w:rPr>
          <w:rFonts w:ascii="Georgia" w:hAnsi="Georgia"/>
          <w:color w:val="666666"/>
          <w:szCs w:val="21"/>
          <w:shd w:val="clear" w:color="auto" w:fill="FFFFFF"/>
        </w:rPr>
        <w:t>0</w:t>
      </w:r>
      <w:r>
        <w:rPr>
          <w:rFonts w:ascii="Georgia" w:hAnsi="Georgia"/>
          <w:color w:val="666666"/>
          <w:szCs w:val="21"/>
          <w:shd w:val="clear" w:color="auto" w:fill="FFFFFF"/>
        </w:rPr>
        <w:t>号渲染目标；这是因为之前调用了</w:t>
      </w:r>
      <w:r>
        <w:rPr>
          <w:rFonts w:ascii="Georgia" w:hAnsi="Georgia"/>
          <w:color w:val="666666"/>
          <w:szCs w:val="21"/>
          <w:shd w:val="clear" w:color="auto" w:fill="FFFFFF"/>
        </w:rPr>
        <w:t>glFramebufferTexture(GL_FRAMEBUFFER, GL_COLOR_ATTACHMENT0, renderedTexture, 0);</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注意：最后一个参数表示</w:t>
      </w:r>
      <w:r>
        <w:rPr>
          <w:rFonts w:ascii="Georgia" w:hAnsi="Georgia"/>
          <w:color w:val="666666"/>
          <w:sz w:val="21"/>
          <w:szCs w:val="21"/>
        </w:rPr>
        <w:t>mipmap</w:t>
      </w:r>
      <w:r>
        <w:rPr>
          <w:rFonts w:ascii="Georgia" w:hAnsi="Georgia"/>
          <w:color w:val="666666"/>
          <w:sz w:val="21"/>
          <w:szCs w:val="21"/>
        </w:rPr>
        <w:t>的级别，这个</w:t>
      </w:r>
      <w:r>
        <w:rPr>
          <w:rFonts w:ascii="Georgia" w:hAnsi="Georgia"/>
          <w:color w:val="666666"/>
          <w:sz w:val="21"/>
          <w:szCs w:val="21"/>
        </w:rPr>
        <w:t>0</w:t>
      </w:r>
      <w:r>
        <w:rPr>
          <w:rFonts w:ascii="Georgia" w:hAnsi="Georgia"/>
          <w:color w:val="666666"/>
          <w:sz w:val="21"/>
          <w:szCs w:val="21"/>
        </w:rPr>
        <w:t>和</w:t>
      </w:r>
      <w:r>
        <w:rPr>
          <w:rFonts w:ascii="Georgia" w:hAnsi="Georgia"/>
          <w:color w:val="666666"/>
          <w:sz w:val="21"/>
          <w:szCs w:val="21"/>
        </w:rPr>
        <w:t>GL_COLOR_ATTACHMENT0</w:t>
      </w:r>
      <w:r>
        <w:rPr>
          <w:rFonts w:ascii="Georgia" w:hAnsi="Georgia"/>
          <w:color w:val="666666"/>
          <w:sz w:val="21"/>
          <w:szCs w:val="21"/>
        </w:rPr>
        <w:t>没有任何关系。</w:t>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lastRenderedPageBreak/>
        <w:t>使用渲染出的纹理</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我们将画一个简单的铺满屏幕的四边形。需要</w:t>
      </w:r>
      <w:r>
        <w:rPr>
          <w:rFonts w:ascii="Georgia" w:hAnsi="Georgia"/>
          <w:color w:val="666666"/>
          <w:sz w:val="21"/>
          <w:szCs w:val="21"/>
        </w:rPr>
        <w:t>buffer</w:t>
      </w:r>
      <w:r>
        <w:rPr>
          <w:rFonts w:ascii="Georgia" w:hAnsi="Georgia"/>
          <w:color w:val="666666"/>
          <w:sz w:val="21"/>
          <w:szCs w:val="21"/>
        </w:rPr>
        <w:t>、</w:t>
      </w:r>
      <w:r>
        <w:rPr>
          <w:rFonts w:ascii="Georgia" w:hAnsi="Georgia"/>
          <w:color w:val="666666"/>
          <w:sz w:val="21"/>
          <w:szCs w:val="21"/>
        </w:rPr>
        <w:t>shader</w:t>
      </w:r>
      <w:r>
        <w:rPr>
          <w:rFonts w:ascii="Georgia" w:hAnsi="Georgia"/>
          <w:color w:val="666666"/>
          <w:sz w:val="21"/>
          <w:szCs w:val="21"/>
        </w:rPr>
        <w:t>、</w:t>
      </w:r>
      <w:r>
        <w:rPr>
          <w:rFonts w:ascii="Georgia" w:hAnsi="Georgia"/>
          <w:color w:val="666666"/>
          <w:sz w:val="21"/>
          <w:szCs w:val="21"/>
        </w:rPr>
        <w:t>ID……</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fullscreen quad's FBO</w:t>
      </w:r>
    </w:p>
    <w:p w:rsidR="00813659" w:rsidRDefault="00813659" w:rsidP="00813659">
      <w:pPr>
        <w:pStyle w:val="HTML"/>
        <w:shd w:val="clear" w:color="auto" w:fill="23241F"/>
        <w:spacing w:before="240" w:after="240"/>
        <w:rPr>
          <w:color w:val="FFFFF1"/>
        </w:rPr>
      </w:pPr>
      <w:r>
        <w:rPr>
          <w:color w:val="FFFFF1"/>
        </w:rPr>
        <w:t>GLuint quad_VertexArrayID;</w:t>
      </w:r>
    </w:p>
    <w:p w:rsidR="00813659" w:rsidRDefault="00813659" w:rsidP="00813659">
      <w:pPr>
        <w:pStyle w:val="HTML"/>
        <w:shd w:val="clear" w:color="auto" w:fill="23241F"/>
        <w:spacing w:before="240" w:after="240"/>
        <w:rPr>
          <w:color w:val="FFFFF1"/>
        </w:rPr>
      </w:pPr>
      <w:proofErr w:type="gramStart"/>
      <w:r>
        <w:rPr>
          <w:color w:val="FFFFF1"/>
        </w:rPr>
        <w:t>glGenVertexArrays(</w:t>
      </w:r>
      <w:proofErr w:type="gramEnd"/>
      <w:r>
        <w:rPr>
          <w:color w:val="FFFFF1"/>
        </w:rPr>
        <w:t>1, &amp;quad_VertexArrayID);</w:t>
      </w:r>
    </w:p>
    <w:p w:rsidR="00813659" w:rsidRDefault="00813659" w:rsidP="00813659">
      <w:pPr>
        <w:pStyle w:val="HTML"/>
        <w:shd w:val="clear" w:color="auto" w:fill="23241F"/>
        <w:spacing w:before="240" w:after="240"/>
        <w:rPr>
          <w:color w:val="FFFFF1"/>
        </w:rPr>
      </w:pPr>
      <w:proofErr w:type="gramStart"/>
      <w:r>
        <w:rPr>
          <w:color w:val="FFFFF1"/>
        </w:rPr>
        <w:t>glBindVertexArray(</w:t>
      </w:r>
      <w:proofErr w:type="gramEnd"/>
      <w:r>
        <w:rPr>
          <w:color w:val="FFFFF1"/>
        </w:rPr>
        <w:t>quad_VertexArrayID);</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proofErr w:type="gramStart"/>
      <w:r>
        <w:rPr>
          <w:color w:val="FFFFF1"/>
        </w:rPr>
        <w:t>static</w:t>
      </w:r>
      <w:proofErr w:type="gramEnd"/>
      <w:r>
        <w:rPr>
          <w:color w:val="FFFFF1"/>
        </w:rPr>
        <w:t xml:space="preserve"> const GLfloat g_quad_vertex_buffer_data[] = {</w:t>
      </w:r>
    </w:p>
    <w:p w:rsidR="00813659" w:rsidRDefault="00813659" w:rsidP="00813659">
      <w:pPr>
        <w:pStyle w:val="HTML"/>
        <w:shd w:val="clear" w:color="auto" w:fill="23241F"/>
        <w:spacing w:before="240" w:after="240"/>
        <w:rPr>
          <w:color w:val="FFFFF1"/>
        </w:rPr>
      </w:pPr>
      <w:r>
        <w:rPr>
          <w:color w:val="FFFFF1"/>
        </w:rPr>
        <w:t xml:space="preserve">    -1.0f, -1.0f, 0.0f,</w:t>
      </w:r>
    </w:p>
    <w:p w:rsidR="00813659" w:rsidRDefault="00813659" w:rsidP="00813659">
      <w:pPr>
        <w:pStyle w:val="HTML"/>
        <w:shd w:val="clear" w:color="auto" w:fill="23241F"/>
        <w:spacing w:before="240" w:after="240"/>
        <w:rPr>
          <w:color w:val="FFFFF1"/>
        </w:rPr>
      </w:pPr>
      <w:r>
        <w:rPr>
          <w:color w:val="FFFFF1"/>
        </w:rPr>
        <w:t xml:space="preserve">    1.0f, -1.0f, 0.0f,</w:t>
      </w:r>
    </w:p>
    <w:p w:rsidR="00813659" w:rsidRDefault="00813659" w:rsidP="00813659">
      <w:pPr>
        <w:pStyle w:val="HTML"/>
        <w:shd w:val="clear" w:color="auto" w:fill="23241F"/>
        <w:spacing w:before="240" w:after="240"/>
        <w:rPr>
          <w:color w:val="FFFFF1"/>
        </w:rPr>
      </w:pPr>
      <w:r>
        <w:rPr>
          <w:color w:val="FFFFF1"/>
        </w:rPr>
        <w:t xml:space="preserve">    -1.0f</w:t>
      </w:r>
      <w:proofErr w:type="gramStart"/>
      <w:r>
        <w:rPr>
          <w:color w:val="FFFFF1"/>
        </w:rPr>
        <w:t>,  1.0f</w:t>
      </w:r>
      <w:proofErr w:type="gramEnd"/>
      <w:r>
        <w:rPr>
          <w:color w:val="FFFFF1"/>
        </w:rPr>
        <w:t>, 0.0f,</w:t>
      </w:r>
    </w:p>
    <w:p w:rsidR="00813659" w:rsidRDefault="00813659" w:rsidP="00813659">
      <w:pPr>
        <w:pStyle w:val="HTML"/>
        <w:shd w:val="clear" w:color="auto" w:fill="23241F"/>
        <w:spacing w:before="240" w:after="240"/>
        <w:rPr>
          <w:color w:val="FFFFF1"/>
        </w:rPr>
      </w:pPr>
      <w:r>
        <w:rPr>
          <w:color w:val="FFFFF1"/>
        </w:rPr>
        <w:t xml:space="preserve">    -1.0f</w:t>
      </w:r>
      <w:proofErr w:type="gramStart"/>
      <w:r>
        <w:rPr>
          <w:color w:val="FFFFF1"/>
        </w:rPr>
        <w:t>,  1.0f</w:t>
      </w:r>
      <w:proofErr w:type="gramEnd"/>
      <w:r>
        <w:rPr>
          <w:color w:val="FFFFF1"/>
        </w:rPr>
        <w:t>, 0.0f,</w:t>
      </w:r>
    </w:p>
    <w:p w:rsidR="00813659" w:rsidRDefault="00813659" w:rsidP="00813659">
      <w:pPr>
        <w:pStyle w:val="HTML"/>
        <w:shd w:val="clear" w:color="auto" w:fill="23241F"/>
        <w:spacing w:before="240" w:after="240"/>
        <w:rPr>
          <w:color w:val="FFFFF1"/>
        </w:rPr>
      </w:pPr>
      <w:r>
        <w:rPr>
          <w:color w:val="FFFFF1"/>
        </w:rPr>
        <w:t xml:space="preserve">    1.0f, -1.0f, 0.0f,</w:t>
      </w:r>
    </w:p>
    <w:p w:rsidR="00813659" w:rsidRDefault="00813659" w:rsidP="00813659">
      <w:pPr>
        <w:pStyle w:val="HTML"/>
        <w:shd w:val="clear" w:color="auto" w:fill="23241F"/>
        <w:spacing w:before="240" w:after="240"/>
        <w:rPr>
          <w:color w:val="FFFFF1"/>
        </w:rPr>
      </w:pPr>
      <w:r>
        <w:rPr>
          <w:color w:val="FFFFF1"/>
        </w:rPr>
        <w:t xml:space="preserve">    1.0f</w:t>
      </w:r>
      <w:proofErr w:type="gramStart"/>
      <w:r>
        <w:rPr>
          <w:color w:val="FFFFF1"/>
        </w:rPr>
        <w:t>,  1.0f</w:t>
      </w:r>
      <w:proofErr w:type="gramEnd"/>
      <w:r>
        <w:rPr>
          <w:color w:val="FFFFF1"/>
        </w:rPr>
        <w:t>, 0.0f,</w:t>
      </w:r>
    </w:p>
    <w:p w:rsidR="00813659" w:rsidRDefault="00813659" w:rsidP="00813659">
      <w:pPr>
        <w:pStyle w:val="HTML"/>
        <w:shd w:val="clear" w:color="auto" w:fill="23241F"/>
        <w:spacing w:before="240" w:after="240"/>
        <w:rPr>
          <w:color w:val="FFFFF1"/>
        </w:rPr>
      </w:pPr>
      <w:r>
        <w:rPr>
          <w:color w:val="FFFFF1"/>
        </w:rPr>
        <w:t>};</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GLuint quad_vertexbuffer;</w:t>
      </w:r>
    </w:p>
    <w:p w:rsidR="00813659" w:rsidRDefault="00813659" w:rsidP="00813659">
      <w:pPr>
        <w:pStyle w:val="HTML"/>
        <w:shd w:val="clear" w:color="auto" w:fill="23241F"/>
        <w:spacing w:before="240" w:after="240"/>
        <w:rPr>
          <w:color w:val="FFFFF1"/>
        </w:rPr>
      </w:pPr>
      <w:proofErr w:type="gramStart"/>
      <w:r>
        <w:rPr>
          <w:color w:val="FFFFF1"/>
        </w:rPr>
        <w:t>glGenBuffers(</w:t>
      </w:r>
      <w:proofErr w:type="gramEnd"/>
      <w:r>
        <w:rPr>
          <w:color w:val="FFFFF1"/>
        </w:rPr>
        <w:t>1, &amp;quad_vertexbuffer);</w:t>
      </w:r>
    </w:p>
    <w:p w:rsidR="00813659" w:rsidRDefault="00813659" w:rsidP="00813659">
      <w:pPr>
        <w:pStyle w:val="HTML"/>
        <w:shd w:val="clear" w:color="auto" w:fill="23241F"/>
        <w:spacing w:before="240" w:after="240"/>
        <w:rPr>
          <w:color w:val="FFFFF1"/>
        </w:rPr>
      </w:pPr>
      <w:proofErr w:type="gramStart"/>
      <w:r>
        <w:rPr>
          <w:color w:val="FFFFF1"/>
        </w:rPr>
        <w:t>glBindBuffer(</w:t>
      </w:r>
      <w:proofErr w:type="gramEnd"/>
      <w:r>
        <w:rPr>
          <w:color w:val="FFFFF1"/>
        </w:rPr>
        <w:t>GL_ARRAY_BUFFER, quad_vertexbuffer);</w:t>
      </w:r>
    </w:p>
    <w:p w:rsidR="00813659" w:rsidRDefault="00813659" w:rsidP="00813659">
      <w:pPr>
        <w:pStyle w:val="HTML"/>
        <w:shd w:val="clear" w:color="auto" w:fill="23241F"/>
        <w:spacing w:before="240" w:after="240"/>
        <w:rPr>
          <w:color w:val="FFFFF1"/>
        </w:rPr>
      </w:pPr>
      <w:proofErr w:type="gramStart"/>
      <w:r>
        <w:rPr>
          <w:color w:val="FFFFF1"/>
        </w:rPr>
        <w:t>glBufferData(</w:t>
      </w:r>
      <w:proofErr w:type="gramEnd"/>
      <w:r>
        <w:rPr>
          <w:color w:val="FFFFF1"/>
        </w:rPr>
        <w:t>GL_ARRAY_BUFFER, sizeof(g_quad_vertex_buffer_data), g_quad_vertex_buffer_data, GL_STATIC_DRAW);</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Create</w:t>
      </w:r>
      <w:proofErr w:type="gramEnd"/>
      <w:r>
        <w:rPr>
          <w:color w:val="FFFFF1"/>
        </w:rPr>
        <w:t xml:space="preserve"> and compile our GLSL program from the shaders</w:t>
      </w:r>
    </w:p>
    <w:p w:rsidR="00813659" w:rsidRDefault="00813659" w:rsidP="00813659">
      <w:pPr>
        <w:pStyle w:val="HTML"/>
        <w:shd w:val="clear" w:color="auto" w:fill="23241F"/>
        <w:spacing w:before="240" w:after="240"/>
        <w:rPr>
          <w:color w:val="FFFFF1"/>
        </w:rPr>
      </w:pPr>
      <w:r>
        <w:rPr>
          <w:color w:val="FFFFF1"/>
        </w:rPr>
        <w:t xml:space="preserve">GLuint quad_programID = </w:t>
      </w:r>
      <w:proofErr w:type="gramStart"/>
      <w:r>
        <w:rPr>
          <w:color w:val="FFFFF1"/>
        </w:rPr>
        <w:t>LoadShaders(</w:t>
      </w:r>
      <w:proofErr w:type="gramEnd"/>
      <w:r>
        <w:rPr>
          <w:color w:val="FFFFF1"/>
        </w:rPr>
        <w:t xml:space="preserve"> "Passthrough.vertexshader", "SimpleTexture.fragmentshader" );</w:t>
      </w:r>
    </w:p>
    <w:p w:rsidR="00813659" w:rsidRDefault="00813659" w:rsidP="00813659">
      <w:pPr>
        <w:pStyle w:val="HTML"/>
        <w:shd w:val="clear" w:color="auto" w:fill="23241F"/>
        <w:spacing w:before="240" w:after="240"/>
        <w:rPr>
          <w:color w:val="FFFFF1"/>
        </w:rPr>
      </w:pPr>
      <w:r>
        <w:rPr>
          <w:color w:val="FFFFF1"/>
        </w:rPr>
        <w:lastRenderedPageBreak/>
        <w:t xml:space="preserve">GLuint texID = </w:t>
      </w:r>
      <w:proofErr w:type="gramStart"/>
      <w:r>
        <w:rPr>
          <w:color w:val="FFFFF1"/>
        </w:rPr>
        <w:t>glGetUniformLocation(</w:t>
      </w:r>
      <w:proofErr w:type="gramEnd"/>
      <w:r>
        <w:rPr>
          <w:color w:val="FFFFF1"/>
        </w:rPr>
        <w:t>quad_programID, "renderedTexture");</w:t>
      </w:r>
    </w:p>
    <w:p w:rsidR="00813659" w:rsidRDefault="00813659" w:rsidP="00813659">
      <w:pPr>
        <w:pStyle w:val="HTML"/>
        <w:shd w:val="clear" w:color="auto" w:fill="23241F"/>
        <w:spacing w:before="240" w:after="240"/>
        <w:rPr>
          <w:color w:val="FFFFF1"/>
        </w:rPr>
      </w:pPr>
      <w:r>
        <w:rPr>
          <w:color w:val="FFFFF1"/>
        </w:rPr>
        <w:t xml:space="preserve">GLuint timeID = </w:t>
      </w:r>
      <w:proofErr w:type="gramStart"/>
      <w:r>
        <w:rPr>
          <w:color w:val="FFFFF1"/>
        </w:rPr>
        <w:t>glGetUniformLocation(</w:t>
      </w:r>
      <w:proofErr w:type="gramEnd"/>
      <w:r>
        <w:rPr>
          <w:color w:val="FFFFF1"/>
        </w:rPr>
        <w:t>quad_programID, "time");</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现在想渲染到屏幕上的话，必须把</w:t>
      </w:r>
      <w:r>
        <w:rPr>
          <w:rFonts w:ascii="Georgia" w:hAnsi="Georgia"/>
          <w:color w:val="666666"/>
          <w:sz w:val="21"/>
          <w:szCs w:val="21"/>
        </w:rPr>
        <w:t>glBindFramebuffer</w:t>
      </w:r>
      <w:r>
        <w:rPr>
          <w:rFonts w:ascii="Georgia" w:hAnsi="Georgia"/>
          <w:color w:val="666666"/>
          <w:sz w:val="21"/>
          <w:szCs w:val="21"/>
        </w:rPr>
        <w:t>的第二个参数设为</w:t>
      </w:r>
      <w:r>
        <w:rPr>
          <w:rFonts w:ascii="Georgia" w:hAnsi="Georgia"/>
          <w:color w:val="666666"/>
          <w:sz w:val="21"/>
          <w:szCs w:val="21"/>
        </w:rPr>
        <w:t>0</w:t>
      </w:r>
      <w:r>
        <w:rPr>
          <w:rFonts w:ascii="Georgia" w:hAnsi="Georgia"/>
          <w:color w:val="666666"/>
          <w:sz w:val="21"/>
          <w:szCs w:val="21"/>
        </w:rPr>
        <w:t>。</w:t>
      </w:r>
    </w:p>
    <w:p w:rsidR="00813659" w:rsidRDefault="00813659" w:rsidP="00813659">
      <w:pPr>
        <w:pStyle w:val="HTML"/>
        <w:shd w:val="clear" w:color="auto" w:fill="23241F"/>
        <w:spacing w:before="240" w:after="240"/>
        <w:rPr>
          <w:color w:val="FFFFF1"/>
        </w:rPr>
      </w:pPr>
      <w:r>
        <w:rPr>
          <w:color w:val="FFFFF1"/>
        </w:rPr>
        <w:t>// Render to the screen</w:t>
      </w:r>
    </w:p>
    <w:p w:rsidR="00813659" w:rsidRDefault="00813659" w:rsidP="00813659">
      <w:pPr>
        <w:pStyle w:val="HTML"/>
        <w:shd w:val="clear" w:color="auto" w:fill="23241F"/>
        <w:spacing w:before="240" w:after="240"/>
        <w:rPr>
          <w:color w:val="FFFFF1"/>
        </w:rPr>
      </w:pPr>
      <w:proofErr w:type="gramStart"/>
      <w:r>
        <w:rPr>
          <w:color w:val="FFFFF1"/>
        </w:rPr>
        <w:t>glBindFramebuffer(</w:t>
      </w:r>
      <w:proofErr w:type="gramEnd"/>
      <w:r>
        <w:rPr>
          <w:color w:val="FFFFF1"/>
        </w:rPr>
        <w:t>GL_FRAMEBUFFER, 0);</w:t>
      </w:r>
    </w:p>
    <w:p w:rsidR="00813659" w:rsidRDefault="00813659" w:rsidP="00813659">
      <w:pPr>
        <w:pStyle w:val="HTML"/>
        <w:shd w:val="clear" w:color="auto" w:fill="23241F"/>
        <w:spacing w:before="240" w:after="240"/>
        <w:rPr>
          <w:color w:val="FFFFF1"/>
        </w:rPr>
      </w:pPr>
      <w:proofErr w:type="gramStart"/>
      <w:r>
        <w:rPr>
          <w:color w:val="FFFFF1"/>
        </w:rPr>
        <w:t>glViewport(</w:t>
      </w:r>
      <w:proofErr w:type="gramEnd"/>
      <w:r>
        <w:rPr>
          <w:color w:val="FFFFF1"/>
        </w:rPr>
        <w:t>0,0,1024,768); // Render on the whole framebuffer, complete from the lower left corner to the upper right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我们用下面这个</w:t>
      </w:r>
      <w:r>
        <w:rPr>
          <w:rFonts w:ascii="Georgia" w:hAnsi="Georgia"/>
          <w:color w:val="666666"/>
          <w:sz w:val="21"/>
          <w:szCs w:val="21"/>
        </w:rPr>
        <w:t>shader</w:t>
      </w:r>
      <w:r>
        <w:rPr>
          <w:rFonts w:ascii="Georgia" w:hAnsi="Georgia"/>
          <w:color w:val="666666"/>
          <w:sz w:val="21"/>
          <w:szCs w:val="21"/>
        </w:rPr>
        <w:t>来画全屏的四边形：</w:t>
      </w:r>
    </w:p>
    <w:p w:rsidR="00813659" w:rsidRDefault="00813659" w:rsidP="00813659">
      <w:pPr>
        <w:pStyle w:val="HTML"/>
        <w:shd w:val="clear" w:color="auto" w:fill="23241F"/>
        <w:spacing w:before="240" w:after="240"/>
        <w:rPr>
          <w:color w:val="FFFFF1"/>
        </w:rPr>
      </w:pPr>
      <w:r>
        <w:rPr>
          <w:color w:val="FFFFF1"/>
        </w:rPr>
        <w:t>#version 330 core</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proofErr w:type="gramStart"/>
      <w:r>
        <w:rPr>
          <w:color w:val="FFFFF1"/>
        </w:rPr>
        <w:t>in</w:t>
      </w:r>
      <w:proofErr w:type="gramEnd"/>
      <w:r>
        <w:rPr>
          <w:color w:val="FFFFF1"/>
        </w:rPr>
        <w:t xml:space="preserve"> vec2 UV;</w:t>
      </w:r>
    </w:p>
    <w:p w:rsidR="00813659" w:rsidRDefault="00813659" w:rsidP="00813659">
      <w:pPr>
        <w:pStyle w:val="HTML"/>
        <w:shd w:val="clear" w:color="auto" w:fill="23241F"/>
        <w:spacing w:before="240" w:after="240"/>
        <w:rPr>
          <w:color w:val="FFFFF1"/>
        </w:rPr>
      </w:pPr>
      <w:proofErr w:type="gramStart"/>
      <w:r>
        <w:rPr>
          <w:color w:val="FFFFF1"/>
        </w:rPr>
        <w:t>out</w:t>
      </w:r>
      <w:proofErr w:type="gramEnd"/>
      <w:r>
        <w:rPr>
          <w:color w:val="FFFFF1"/>
        </w:rPr>
        <w:t xml:space="preserve"> vec3 color;</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proofErr w:type="gramStart"/>
      <w:r>
        <w:rPr>
          <w:color w:val="FFFFF1"/>
        </w:rPr>
        <w:t>uniform</w:t>
      </w:r>
      <w:proofErr w:type="gramEnd"/>
      <w:r>
        <w:rPr>
          <w:color w:val="FFFFF1"/>
        </w:rPr>
        <w:t xml:space="preserve"> sampler2D renderedTexture;</w:t>
      </w:r>
    </w:p>
    <w:p w:rsidR="00813659" w:rsidRDefault="00813659" w:rsidP="00813659">
      <w:pPr>
        <w:pStyle w:val="HTML"/>
        <w:shd w:val="clear" w:color="auto" w:fill="23241F"/>
        <w:spacing w:before="240" w:after="240"/>
        <w:rPr>
          <w:color w:val="FFFFF1"/>
        </w:rPr>
      </w:pPr>
      <w:proofErr w:type="gramStart"/>
      <w:r>
        <w:rPr>
          <w:color w:val="FFFFF1"/>
        </w:rPr>
        <w:t>uniform</w:t>
      </w:r>
      <w:proofErr w:type="gramEnd"/>
      <w:r>
        <w:rPr>
          <w:color w:val="FFFFF1"/>
        </w:rPr>
        <w:t xml:space="preserve"> float time;</w:t>
      </w:r>
    </w:p>
    <w:p w:rsidR="00813659" w:rsidRDefault="00813659" w:rsidP="00813659">
      <w:pPr>
        <w:pStyle w:val="HTML"/>
        <w:shd w:val="clear" w:color="auto" w:fill="23241F"/>
        <w:spacing w:before="240" w:after="240"/>
        <w:rPr>
          <w:color w:val="FFFFF1"/>
        </w:rPr>
      </w:pPr>
    </w:p>
    <w:p w:rsidR="00813659" w:rsidRDefault="00813659" w:rsidP="00813659">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813659" w:rsidRDefault="00813659" w:rsidP="00813659">
      <w:pPr>
        <w:pStyle w:val="HTML"/>
        <w:shd w:val="clear" w:color="auto" w:fill="23241F"/>
        <w:spacing w:before="240" w:after="240"/>
        <w:rPr>
          <w:color w:val="FFFFF1"/>
        </w:rPr>
      </w:pPr>
      <w:r>
        <w:rPr>
          <w:color w:val="FFFFF1"/>
        </w:rPr>
        <w:t xml:space="preserve">    </w:t>
      </w:r>
      <w:proofErr w:type="gramStart"/>
      <w:r>
        <w:rPr>
          <w:color w:val="FFFFF1"/>
        </w:rPr>
        <w:t>color</w:t>
      </w:r>
      <w:proofErr w:type="gramEnd"/>
      <w:r>
        <w:rPr>
          <w:color w:val="FFFFF1"/>
        </w:rPr>
        <w:t xml:space="preserve"> = texture( renderedTexture, UV + 0.005*vec2( sin(time+1024.0*UV.x),cos(time+768.0*UV.y)) ).xyz;</w:t>
      </w:r>
    </w:p>
    <w:p w:rsidR="00813659" w:rsidRDefault="00813659" w:rsidP="00813659">
      <w:pPr>
        <w:pStyle w:val="HTML"/>
        <w:shd w:val="clear" w:color="auto" w:fill="23241F"/>
        <w:spacing w:before="240" w:after="240"/>
        <w:rPr>
          <w:color w:val="FFFFF1"/>
        </w:rPr>
      </w:pPr>
      <w:r>
        <w:rPr>
          <w:color w:val="FFFFF1"/>
        </w:rPr>
        <w: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这段代码只是简单地采样纹理，加上一个随时间变化的微小偏移。</w:t>
      </w:r>
    </w:p>
    <w:p w:rsidR="00813659" w:rsidRDefault="00813659" w:rsidP="00813659">
      <w:pPr>
        <w:pStyle w:val="2"/>
        <w:shd w:val="clear" w:color="auto" w:fill="FFFFFF"/>
        <w:rPr>
          <w:rFonts w:ascii="Georgia" w:hAnsi="Georgia"/>
          <w:color w:val="666666"/>
          <w:sz w:val="31"/>
          <w:szCs w:val="31"/>
        </w:rPr>
      </w:pPr>
      <w:r>
        <w:rPr>
          <w:rFonts w:ascii="Georgia" w:hAnsi="Georgia"/>
          <w:color w:val="666666"/>
          <w:sz w:val="31"/>
          <w:szCs w:val="31"/>
        </w:rPr>
        <w:lastRenderedPageBreak/>
        <w:t>结果</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9756775" cy="7548245"/>
            <wp:effectExtent l="0" t="0" r="0" b="0"/>
            <wp:docPr id="85" name="图片 85" descr="wavvy-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wavvy-1024x7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813659" w:rsidRDefault="00813659" w:rsidP="00813659">
      <w:pPr>
        <w:pStyle w:val="2"/>
        <w:shd w:val="clear" w:color="auto" w:fill="FFFFFF"/>
        <w:rPr>
          <w:rFonts w:ascii="Georgia" w:hAnsi="Georgia"/>
          <w:color w:val="666666"/>
          <w:sz w:val="31"/>
          <w:szCs w:val="31"/>
        </w:rPr>
      </w:pPr>
      <w:r>
        <w:rPr>
          <w:rFonts w:ascii="Georgia" w:hAnsi="Georgia"/>
          <w:color w:val="666666"/>
          <w:sz w:val="31"/>
          <w:szCs w:val="31"/>
        </w:rPr>
        <w:lastRenderedPageBreak/>
        <w:t>进一步探索</w:t>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t>使用深度</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在一些情况下，使用已渲染的纹理可能需要深度。本例中，像下面这样，简单地渲染到纹理中：</w:t>
      </w:r>
    </w:p>
    <w:p w:rsidR="00813659" w:rsidRDefault="00813659" w:rsidP="00813659">
      <w:pPr>
        <w:pStyle w:val="HTML"/>
        <w:shd w:val="clear" w:color="auto" w:fill="23241F"/>
        <w:spacing w:before="240" w:after="240"/>
        <w:rPr>
          <w:color w:val="FFFFF1"/>
        </w:rPr>
      </w:pPr>
      <w:proofErr w:type="gramStart"/>
      <w:r>
        <w:rPr>
          <w:color w:val="FFFFF1"/>
        </w:rPr>
        <w:t>glTexImage2D(</w:t>
      </w:r>
      <w:proofErr w:type="gramEnd"/>
      <w:r>
        <w:rPr>
          <w:color w:val="FFFFF1"/>
        </w:rPr>
        <w:t>GL_TEXTURE_2D, 0,GL_DEPTH_COMPONENT24, 1024, 768, 0,GL_DEPTH_COMPONENT, GL_FLOAT, 0);</w:t>
      </w:r>
    </w:p>
    <w:p w:rsidR="00813659" w:rsidRDefault="00813659" w:rsidP="00813659">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(“24”</w:t>
      </w:r>
      <w:r>
        <w:rPr>
          <w:rFonts w:ascii="Georgia" w:hAnsi="Georgia"/>
          <w:color w:val="666666"/>
          <w:szCs w:val="21"/>
          <w:shd w:val="clear" w:color="auto" w:fill="FFFFFF"/>
        </w:rPr>
        <w:t>是精度。你可以按需从</w:t>
      </w:r>
      <w:r>
        <w:rPr>
          <w:rFonts w:ascii="Georgia" w:hAnsi="Georgia"/>
          <w:color w:val="666666"/>
          <w:szCs w:val="21"/>
          <w:shd w:val="clear" w:color="auto" w:fill="FFFFFF"/>
        </w:rPr>
        <w:t>16,24,32</w:t>
      </w:r>
      <w:r>
        <w:rPr>
          <w:rFonts w:ascii="Georgia" w:hAnsi="Georgia"/>
          <w:color w:val="666666"/>
          <w:szCs w:val="21"/>
          <w:shd w:val="clear" w:color="auto" w:fill="FFFFFF"/>
        </w:rPr>
        <w:t>中选。通常</w:t>
      </w:r>
      <w:r>
        <w:rPr>
          <w:rFonts w:ascii="Georgia" w:hAnsi="Georgia"/>
          <w:color w:val="666666"/>
          <w:szCs w:val="21"/>
          <w:shd w:val="clear" w:color="auto" w:fill="FFFFFF"/>
        </w:rPr>
        <w:t>24</w:t>
      </w:r>
      <w:r>
        <w:rPr>
          <w:rFonts w:ascii="Georgia" w:hAnsi="Georgia"/>
          <w:color w:val="666666"/>
          <w:szCs w:val="21"/>
          <w:shd w:val="clear" w:color="auto" w:fill="FFFFFF"/>
        </w:rPr>
        <w:t>刚好</w:t>
      </w:r>
      <w:r>
        <w:rPr>
          <w:rFonts w:ascii="Georgia" w:hAnsi="Georgia"/>
          <w:color w:val="666666"/>
          <w:szCs w:val="21"/>
          <w:shd w:val="clear" w:color="auto" w:fill="FFFFFF"/>
        </w:rPr>
        <w: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上面这些已经足够您起步了。课程源码中有完整的实现。</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运行可能有点慢，因为驱动无法使用</w:t>
      </w:r>
      <w:hyperlink r:id="rId178" w:history="1">
        <w:r>
          <w:rPr>
            <w:rStyle w:val="a3"/>
            <w:rFonts w:ascii="Georgia" w:hAnsi="Georgia"/>
            <w:color w:val="499EF3"/>
            <w:sz w:val="21"/>
            <w:szCs w:val="21"/>
          </w:rPr>
          <w:t>Hi-Z</w:t>
        </w:r>
      </w:hyperlink>
      <w:r>
        <w:rPr>
          <w:rFonts w:ascii="Georgia" w:hAnsi="Georgia"/>
          <w:color w:val="666666"/>
          <w:sz w:val="21"/>
          <w:szCs w:val="21"/>
        </w:rPr>
        <w:t>这类优化。</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下图的深度层次已经经过手动</w:t>
      </w:r>
      <w:r>
        <w:rPr>
          <w:rFonts w:ascii="Georgia" w:hAnsi="Georgia"/>
          <w:color w:val="666666"/>
          <w:sz w:val="21"/>
          <w:szCs w:val="21"/>
        </w:rPr>
        <w:t>“</w:t>
      </w:r>
      <w:r>
        <w:rPr>
          <w:rFonts w:ascii="Georgia" w:hAnsi="Georgia"/>
          <w:color w:val="666666"/>
          <w:sz w:val="21"/>
          <w:szCs w:val="21"/>
        </w:rPr>
        <w:t>优化</w:t>
      </w:r>
      <w:r>
        <w:rPr>
          <w:rFonts w:ascii="Georgia" w:hAnsi="Georgia"/>
          <w:color w:val="666666"/>
          <w:sz w:val="21"/>
          <w:szCs w:val="21"/>
        </w:rPr>
        <w:t>”</w:t>
      </w:r>
      <w:r>
        <w:rPr>
          <w:rFonts w:ascii="Georgia" w:hAnsi="Georgia"/>
          <w:color w:val="666666"/>
          <w:sz w:val="21"/>
          <w:szCs w:val="21"/>
        </w:rPr>
        <w:t>。通常，深度纹理不会这么清晰。深度纹理中，近</w:t>
      </w:r>
      <w:r>
        <w:rPr>
          <w:rFonts w:ascii="Georgia" w:hAnsi="Georgia"/>
          <w:color w:val="666666"/>
          <w:sz w:val="21"/>
          <w:szCs w:val="21"/>
        </w:rPr>
        <w:t xml:space="preserve"> = Z</w:t>
      </w:r>
      <w:r>
        <w:rPr>
          <w:rFonts w:ascii="Georgia" w:hAnsi="Georgia"/>
          <w:color w:val="666666"/>
          <w:sz w:val="21"/>
          <w:szCs w:val="21"/>
        </w:rPr>
        <w:t>接近</w:t>
      </w:r>
      <w:r>
        <w:rPr>
          <w:rFonts w:ascii="Georgia" w:hAnsi="Georgia"/>
          <w:color w:val="666666"/>
          <w:sz w:val="21"/>
          <w:szCs w:val="21"/>
        </w:rPr>
        <w:t xml:space="preserve">0 = </w:t>
      </w:r>
      <w:r>
        <w:rPr>
          <w:rFonts w:ascii="Georgia" w:hAnsi="Georgia"/>
          <w:color w:val="666666"/>
          <w:sz w:val="21"/>
          <w:szCs w:val="21"/>
        </w:rPr>
        <w:t>颜色深；</w:t>
      </w:r>
      <w:r>
        <w:rPr>
          <w:rFonts w:ascii="Georgia" w:hAnsi="Georgia"/>
          <w:color w:val="666666"/>
          <w:sz w:val="21"/>
          <w:szCs w:val="21"/>
        </w:rPr>
        <w:t xml:space="preserve"> </w:t>
      </w:r>
      <w:r>
        <w:rPr>
          <w:rFonts w:ascii="Georgia" w:hAnsi="Georgia"/>
          <w:color w:val="666666"/>
          <w:sz w:val="21"/>
          <w:szCs w:val="21"/>
        </w:rPr>
        <w:t>远</w:t>
      </w:r>
      <w:r>
        <w:rPr>
          <w:rFonts w:ascii="Georgia" w:hAnsi="Georgia"/>
          <w:color w:val="666666"/>
          <w:sz w:val="21"/>
          <w:szCs w:val="21"/>
        </w:rPr>
        <w:t xml:space="preserve"> = Z</w:t>
      </w:r>
      <w:r>
        <w:rPr>
          <w:rFonts w:ascii="Georgia" w:hAnsi="Georgia"/>
          <w:color w:val="666666"/>
          <w:sz w:val="21"/>
          <w:szCs w:val="21"/>
        </w:rPr>
        <w:t>接近</w:t>
      </w:r>
      <w:r>
        <w:rPr>
          <w:rFonts w:ascii="Georgia" w:hAnsi="Georgia"/>
          <w:color w:val="666666"/>
          <w:sz w:val="21"/>
          <w:szCs w:val="21"/>
        </w:rPr>
        <w:t xml:space="preserve">1 = </w:t>
      </w:r>
      <w:r>
        <w:rPr>
          <w:rFonts w:ascii="Georgia" w:hAnsi="Georgia"/>
          <w:color w:val="666666"/>
          <w:sz w:val="21"/>
          <w:szCs w:val="21"/>
        </w:rPr>
        <w:t>颜色浅。</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84" name="图片 84" descr="wavvydepth-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avvydepth-1024x7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lastRenderedPageBreak/>
        <w:t>多重采样</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能够用多重采样纹理来替代基础纹理：只需要在</w:t>
      </w:r>
      <w:r>
        <w:rPr>
          <w:rFonts w:ascii="Georgia" w:hAnsi="Georgia"/>
          <w:color w:val="666666"/>
          <w:sz w:val="21"/>
          <w:szCs w:val="21"/>
        </w:rPr>
        <w:t>C++</w:t>
      </w:r>
      <w:r>
        <w:rPr>
          <w:rFonts w:ascii="Georgia" w:hAnsi="Georgia"/>
          <w:color w:val="666666"/>
          <w:sz w:val="21"/>
          <w:szCs w:val="21"/>
        </w:rPr>
        <w:t>代码中将</w:t>
      </w:r>
      <w:r>
        <w:rPr>
          <w:rFonts w:ascii="Georgia" w:hAnsi="Georgia"/>
          <w:color w:val="666666"/>
          <w:sz w:val="21"/>
          <w:szCs w:val="21"/>
        </w:rPr>
        <w:t>glTexImage2D</w:t>
      </w:r>
      <w:r>
        <w:rPr>
          <w:rFonts w:ascii="Georgia" w:hAnsi="Georgia"/>
          <w:color w:val="666666"/>
          <w:sz w:val="21"/>
          <w:szCs w:val="21"/>
        </w:rPr>
        <w:t>替换为</w:t>
      </w:r>
      <w:hyperlink r:id="rId180" w:history="1">
        <w:r>
          <w:rPr>
            <w:rStyle w:val="a3"/>
            <w:rFonts w:ascii="Georgia" w:hAnsi="Georgia"/>
            <w:color w:val="499EF3"/>
            <w:sz w:val="21"/>
            <w:szCs w:val="21"/>
          </w:rPr>
          <w:t>glTexImage2DMultisample</w:t>
        </w:r>
      </w:hyperlink>
      <w:r>
        <w:rPr>
          <w:rFonts w:ascii="Georgia" w:hAnsi="Georgia"/>
          <w:color w:val="666666"/>
          <w:sz w:val="21"/>
          <w:szCs w:val="21"/>
        </w:rPr>
        <w:t>，在</w:t>
      </w:r>
      <w:r>
        <w:rPr>
          <w:rFonts w:ascii="Georgia" w:hAnsi="Georgia"/>
          <w:color w:val="666666"/>
          <w:sz w:val="21"/>
          <w:szCs w:val="21"/>
        </w:rPr>
        <w:t>fragment shader</w:t>
      </w:r>
      <w:r>
        <w:rPr>
          <w:rFonts w:ascii="Georgia" w:hAnsi="Georgia"/>
          <w:color w:val="666666"/>
          <w:sz w:val="21"/>
          <w:szCs w:val="21"/>
        </w:rPr>
        <w:t>中将</w:t>
      </w:r>
      <w:r>
        <w:rPr>
          <w:rFonts w:ascii="Georgia" w:hAnsi="Georgia"/>
          <w:color w:val="666666"/>
          <w:sz w:val="21"/>
          <w:szCs w:val="21"/>
        </w:rPr>
        <w:t>sampler2D/texture</w:t>
      </w:r>
      <w:r>
        <w:rPr>
          <w:rFonts w:ascii="Georgia" w:hAnsi="Georgia"/>
          <w:color w:val="666666"/>
          <w:sz w:val="21"/>
          <w:szCs w:val="21"/>
        </w:rPr>
        <w:t>替换为</w:t>
      </w:r>
      <w:r>
        <w:rPr>
          <w:rFonts w:ascii="Georgia" w:hAnsi="Georgia"/>
          <w:color w:val="666666"/>
          <w:sz w:val="21"/>
          <w:szCs w:val="21"/>
        </w:rPr>
        <w:t>sampler2DMS/texelFetch</w:t>
      </w:r>
      <w:r>
        <w:rPr>
          <w:rFonts w:ascii="Georgia" w:hAnsi="Georgia"/>
          <w:color w:val="666666"/>
          <w:sz w:val="21"/>
          <w:szCs w:val="21"/>
        </w:rPr>
        <w:t>。</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但要注意：</w:t>
      </w:r>
      <w:r>
        <w:rPr>
          <w:rFonts w:ascii="Georgia" w:hAnsi="Georgia"/>
          <w:color w:val="666666"/>
          <w:sz w:val="21"/>
          <w:szCs w:val="21"/>
        </w:rPr>
        <w:t>texelFetch</w:t>
      </w:r>
      <w:r>
        <w:rPr>
          <w:rFonts w:ascii="Georgia" w:hAnsi="Georgia"/>
          <w:color w:val="666666"/>
          <w:sz w:val="21"/>
          <w:szCs w:val="21"/>
        </w:rPr>
        <w:t>多出了一个参数，表示采样的数量。换句话说，就是没有自动</w:t>
      </w:r>
      <w:r>
        <w:rPr>
          <w:rFonts w:ascii="Georgia" w:hAnsi="Georgia"/>
          <w:color w:val="666666"/>
          <w:sz w:val="21"/>
          <w:szCs w:val="21"/>
        </w:rPr>
        <w:t>“</w:t>
      </w:r>
      <w:r>
        <w:rPr>
          <w:rFonts w:ascii="Georgia" w:hAnsi="Georgia"/>
          <w:color w:val="666666"/>
          <w:sz w:val="21"/>
          <w:szCs w:val="21"/>
        </w:rPr>
        <w:t>滤波</w:t>
      </w:r>
      <w:r>
        <w:rPr>
          <w:rFonts w:ascii="Georgia" w:hAnsi="Georgia"/>
          <w:color w:val="666666"/>
          <w:sz w:val="21"/>
          <w:szCs w:val="21"/>
        </w:rPr>
        <w:t>”</w:t>
      </w:r>
      <w:r>
        <w:rPr>
          <w:rFonts w:ascii="Georgia" w:hAnsi="Georgia"/>
          <w:color w:val="666666"/>
          <w:sz w:val="21"/>
          <w:szCs w:val="21"/>
        </w:rPr>
        <w:t>（在多重采样中，正确的术语是</w:t>
      </w:r>
      <w:r>
        <w:rPr>
          <w:rFonts w:ascii="Georgia" w:hAnsi="Georgia"/>
          <w:color w:val="666666"/>
          <w:sz w:val="21"/>
          <w:szCs w:val="21"/>
        </w:rPr>
        <w:t>“</w:t>
      </w:r>
      <w:r>
        <w:rPr>
          <w:rFonts w:ascii="Georgia" w:hAnsi="Georgia"/>
          <w:color w:val="666666"/>
          <w:sz w:val="21"/>
          <w:szCs w:val="21"/>
        </w:rPr>
        <w:t>分辨率（</w:t>
      </w:r>
      <w:r>
        <w:rPr>
          <w:rFonts w:ascii="Georgia" w:hAnsi="Georgia"/>
          <w:color w:val="666666"/>
          <w:sz w:val="21"/>
          <w:szCs w:val="21"/>
        </w:rPr>
        <w:t>resolution</w:t>
      </w:r>
      <w:r>
        <w:rPr>
          <w:rFonts w:ascii="Georgia" w:hAnsi="Georgia"/>
          <w:color w:val="666666"/>
          <w:sz w:val="21"/>
          <w:szCs w:val="21"/>
        </w:rPr>
        <w:t>）</w:t>
      </w:r>
      <w:r>
        <w:rPr>
          <w:rFonts w:ascii="Georgia" w:hAnsi="Georgia"/>
          <w:color w:val="666666"/>
          <w:sz w:val="21"/>
          <w:szCs w:val="21"/>
        </w:rPr>
        <w:t>”</w:t>
      </w:r>
      <w:r>
        <w:rPr>
          <w:rFonts w:ascii="Georgia" w:hAnsi="Georgia"/>
          <w:color w:val="666666"/>
          <w:sz w:val="21"/>
          <w:szCs w:val="21"/>
        </w:rPr>
        <w:t>）功能。</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所以需要你自己解决多重采样的纹理，另外，非多重采样纹理，是多亏另一个着色器。</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没有什么难点，只是体积庞大。</w:t>
      </w:r>
    </w:p>
    <w:p w:rsidR="00813659" w:rsidRDefault="00813659" w:rsidP="00813659">
      <w:pPr>
        <w:pStyle w:val="3"/>
        <w:shd w:val="clear" w:color="auto" w:fill="FFFFFF"/>
        <w:rPr>
          <w:rFonts w:ascii="Georgia" w:hAnsi="Georgia"/>
          <w:color w:val="666666"/>
          <w:sz w:val="27"/>
          <w:szCs w:val="27"/>
        </w:rPr>
      </w:pPr>
      <w:r>
        <w:rPr>
          <w:rFonts w:ascii="Georgia" w:hAnsi="Georgia"/>
          <w:color w:val="666666"/>
        </w:rPr>
        <w:t>多重渲染目标</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你可能需要同时写多个纹理。</w:t>
      </w:r>
    </w:p>
    <w:p w:rsidR="00813659" w:rsidRDefault="00813659" w:rsidP="00813659">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简单地创建若干纹理（都要有正确、一致的大小！），调用</w:t>
      </w:r>
      <w:r>
        <w:rPr>
          <w:rFonts w:ascii="Georgia" w:hAnsi="Georgia"/>
          <w:color w:val="666666"/>
          <w:sz w:val="21"/>
          <w:szCs w:val="21"/>
        </w:rPr>
        <w:t>glFramebufferTexture</w:t>
      </w:r>
      <w:r>
        <w:rPr>
          <w:rFonts w:ascii="Georgia" w:hAnsi="Georgia"/>
          <w:color w:val="666666"/>
          <w:sz w:val="21"/>
          <w:szCs w:val="21"/>
        </w:rPr>
        <w:t>，为每一个纹理设置一个不同的</w:t>
      </w:r>
      <w:r>
        <w:rPr>
          <w:rFonts w:ascii="Georgia" w:hAnsi="Georgia"/>
          <w:color w:val="666666"/>
          <w:sz w:val="21"/>
          <w:szCs w:val="21"/>
        </w:rPr>
        <w:t>color attachement</w:t>
      </w:r>
      <w:r>
        <w:rPr>
          <w:rFonts w:ascii="Georgia" w:hAnsi="Georgia"/>
          <w:color w:val="666666"/>
          <w:sz w:val="21"/>
          <w:szCs w:val="21"/>
        </w:rPr>
        <w:t>，用更新的参数（如</w:t>
      </w:r>
      <w:r>
        <w:rPr>
          <w:rFonts w:ascii="Georgia" w:hAnsi="Georgia"/>
          <w:color w:val="666666"/>
          <w:sz w:val="21"/>
          <w:szCs w:val="21"/>
        </w:rPr>
        <w:t>(2,{GL_COLOR_ATTACHMENT0,GL_COLOR_ATTACHMENT1,GL_DEPTH_ATTACHMENT})</w:t>
      </w:r>
      <w:r>
        <w:rPr>
          <w:rFonts w:ascii="Georgia" w:hAnsi="Georgia"/>
          <w:color w:val="666666"/>
          <w:sz w:val="21"/>
          <w:szCs w:val="21"/>
        </w:rPr>
        <w:t>一样）调用</w:t>
      </w:r>
      <w:r>
        <w:rPr>
          <w:rFonts w:ascii="Georgia" w:hAnsi="Georgia"/>
          <w:color w:val="666666"/>
          <w:sz w:val="21"/>
          <w:szCs w:val="21"/>
        </w:rPr>
        <w:t>glDrawBuffers</w:t>
      </w:r>
      <w:r>
        <w:rPr>
          <w:rFonts w:ascii="Georgia" w:hAnsi="Georgia"/>
          <w:color w:val="666666"/>
          <w:sz w:val="21"/>
          <w:szCs w:val="21"/>
        </w:rPr>
        <w:t>，然后在片断着色器中多添加一个输出变量：</w:t>
      </w:r>
    </w:p>
    <w:p w:rsidR="00813659" w:rsidRDefault="00813659" w:rsidP="00813659">
      <w:pPr>
        <w:pStyle w:val="HTML"/>
        <w:shd w:val="clear" w:color="auto" w:fill="23241F"/>
        <w:spacing w:before="240" w:after="240"/>
        <w:rPr>
          <w:color w:val="FFFFF1"/>
        </w:rPr>
      </w:pPr>
      <w:proofErr w:type="gramStart"/>
      <w:r>
        <w:rPr>
          <w:color w:val="FFFFF1"/>
        </w:rPr>
        <w:t>layout(</w:t>
      </w:r>
      <w:proofErr w:type="gramEnd"/>
      <w:r>
        <w:rPr>
          <w:color w:val="FFFFF1"/>
        </w:rPr>
        <w:t>location = 1) out vec3 normal_tangentspace; // or whatever</w:t>
      </w:r>
    </w:p>
    <w:p w:rsidR="00813659" w:rsidRDefault="00813659" w:rsidP="00813659">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提示</w:t>
      </w:r>
      <w:r>
        <w:rPr>
          <w:rFonts w:ascii="Georgia" w:hAnsi="Georgia"/>
          <w:color w:val="666666"/>
          <w:szCs w:val="21"/>
          <w:shd w:val="clear" w:color="auto" w:fill="FFFFFF"/>
        </w:rPr>
        <w:t>1</w:t>
      </w:r>
      <w:r>
        <w:rPr>
          <w:rFonts w:ascii="Georgia" w:hAnsi="Georgia"/>
          <w:color w:val="666666"/>
          <w:szCs w:val="21"/>
          <w:shd w:val="clear" w:color="auto" w:fill="FFFFFF"/>
        </w:rPr>
        <w:t>：如果真需要在纹理中输出向量，浮点纹理也是有的，可以用</w:t>
      </w:r>
      <w:r>
        <w:rPr>
          <w:rFonts w:ascii="Georgia" w:hAnsi="Georgia"/>
          <w:color w:val="666666"/>
          <w:szCs w:val="21"/>
          <w:shd w:val="clear" w:color="auto" w:fill="FFFFFF"/>
        </w:rPr>
        <w:t>16</w:t>
      </w:r>
      <w:r>
        <w:rPr>
          <w:rFonts w:ascii="Georgia" w:hAnsi="Georgia"/>
          <w:color w:val="666666"/>
          <w:szCs w:val="21"/>
          <w:shd w:val="clear" w:color="auto" w:fill="FFFFFF"/>
        </w:rPr>
        <w:t>或</w:t>
      </w:r>
      <w:r>
        <w:rPr>
          <w:rFonts w:ascii="Georgia" w:hAnsi="Georgia"/>
          <w:color w:val="666666"/>
          <w:szCs w:val="21"/>
          <w:shd w:val="clear" w:color="auto" w:fill="FFFFFF"/>
        </w:rPr>
        <w:t>32</w:t>
      </w:r>
      <w:r>
        <w:rPr>
          <w:rFonts w:ascii="Georgia" w:hAnsi="Georgia"/>
          <w:color w:val="666666"/>
          <w:szCs w:val="21"/>
          <w:shd w:val="clear" w:color="auto" w:fill="FFFFFF"/>
        </w:rPr>
        <w:t>位精度代替</w:t>
      </w:r>
      <w:r>
        <w:rPr>
          <w:rFonts w:ascii="Georgia" w:hAnsi="Georgia"/>
          <w:color w:val="666666"/>
          <w:szCs w:val="21"/>
          <w:shd w:val="clear" w:color="auto" w:fill="FFFFFF"/>
        </w:rPr>
        <w:t>8</w:t>
      </w:r>
      <w:r>
        <w:rPr>
          <w:rFonts w:ascii="Georgia" w:hAnsi="Georgia"/>
          <w:color w:val="666666"/>
          <w:szCs w:val="21"/>
          <w:shd w:val="clear" w:color="auto" w:fill="FFFFFF"/>
        </w:rPr>
        <w:t>位</w:t>
      </w:r>
      <w:r>
        <w:rPr>
          <w:rFonts w:ascii="Georgia" w:hAnsi="Georgia"/>
          <w:color w:val="666666"/>
          <w:szCs w:val="21"/>
          <w:shd w:val="clear" w:color="auto" w:fill="FFFFFF"/>
        </w:rPr>
        <w:t>……</w:t>
      </w:r>
      <w:r>
        <w:rPr>
          <w:rFonts w:ascii="Georgia" w:hAnsi="Georgia"/>
          <w:color w:val="666666"/>
          <w:szCs w:val="21"/>
          <w:shd w:val="clear" w:color="auto" w:fill="FFFFFF"/>
        </w:rPr>
        <w:t>看看</w:t>
      </w:r>
      <w:hyperlink r:id="rId181" w:history="1">
        <w:r>
          <w:rPr>
            <w:rStyle w:val="a3"/>
            <w:rFonts w:ascii="Georgia" w:hAnsi="Georgia"/>
            <w:color w:val="499EF3"/>
            <w:szCs w:val="21"/>
            <w:shd w:val="clear" w:color="auto" w:fill="FFFFFF"/>
          </w:rPr>
          <w:t>glTexImage2D</w:t>
        </w:r>
      </w:hyperlink>
      <w:r>
        <w:rPr>
          <w:rFonts w:ascii="Georgia" w:hAnsi="Georgia"/>
          <w:color w:val="666666"/>
          <w:szCs w:val="21"/>
          <w:shd w:val="clear" w:color="auto" w:fill="FFFFFF"/>
        </w:rPr>
        <w:t>的参考手册（搜</w:t>
      </w:r>
      <w:r>
        <w:rPr>
          <w:rFonts w:ascii="Georgia" w:hAnsi="Georgia"/>
          <w:color w:val="666666"/>
          <w:szCs w:val="21"/>
          <w:shd w:val="clear" w:color="auto" w:fill="FFFFFF"/>
        </w:rPr>
        <w:t>GL_FLOAT</w:t>
      </w:r>
      <w:r>
        <w:rPr>
          <w:rFonts w:ascii="Georgia" w:hAnsi="Georgia"/>
          <w:color w:val="666666"/>
          <w:szCs w:val="21"/>
          <w:shd w:val="clear" w:color="auto" w:fill="FFFFFF"/>
        </w:rPr>
        <w:t>）。</w:t>
      </w:r>
      <w:r>
        <w:rPr>
          <w:rFonts w:ascii="Georgia" w:hAnsi="Georgia"/>
          <w:color w:val="666666"/>
          <w:szCs w:val="21"/>
        </w:rPr>
        <w:br/>
      </w:r>
      <w:r>
        <w:rPr>
          <w:rFonts w:ascii="Georgia" w:hAnsi="Georgia"/>
          <w:color w:val="666666"/>
          <w:szCs w:val="21"/>
          <w:shd w:val="clear" w:color="auto" w:fill="FFFFFF"/>
        </w:rPr>
        <w:t>提示</w:t>
      </w:r>
      <w:r>
        <w:rPr>
          <w:rFonts w:ascii="Georgia" w:hAnsi="Georgia"/>
          <w:color w:val="666666"/>
          <w:szCs w:val="21"/>
          <w:shd w:val="clear" w:color="auto" w:fill="FFFFFF"/>
        </w:rPr>
        <w:t>2</w:t>
      </w:r>
      <w:r>
        <w:rPr>
          <w:rFonts w:ascii="Georgia" w:hAnsi="Georgia"/>
          <w:color w:val="666666"/>
          <w:szCs w:val="21"/>
          <w:shd w:val="clear" w:color="auto" w:fill="FFFFFF"/>
        </w:rPr>
        <w:t>：对于以前版本的</w:t>
      </w:r>
      <w:r>
        <w:rPr>
          <w:rFonts w:ascii="Georgia" w:hAnsi="Georgia"/>
          <w:color w:val="666666"/>
          <w:szCs w:val="21"/>
          <w:shd w:val="clear" w:color="auto" w:fill="FFFFFF"/>
        </w:rPr>
        <w:t>OpenGL</w:t>
      </w:r>
      <w:r>
        <w:rPr>
          <w:rFonts w:ascii="Georgia" w:hAnsi="Georgia"/>
          <w:color w:val="666666"/>
          <w:szCs w:val="21"/>
          <w:shd w:val="clear" w:color="auto" w:fill="FFFFFF"/>
        </w:rPr>
        <w:t>，请使用</w:t>
      </w:r>
      <w:r>
        <w:rPr>
          <w:rFonts w:ascii="Georgia" w:hAnsi="Georgia"/>
          <w:color w:val="666666"/>
          <w:szCs w:val="21"/>
          <w:shd w:val="clear" w:color="auto" w:fill="FFFFFF"/>
        </w:rPr>
        <w:t>glFragData[1] = myvalue</w:t>
      </w:r>
      <w:r>
        <w:rPr>
          <w:rFonts w:ascii="Georgia" w:hAnsi="Georgia"/>
          <w:color w:val="666666"/>
          <w:szCs w:val="21"/>
          <w:shd w:val="clear" w:color="auto" w:fill="FFFFFF"/>
        </w:rPr>
        <w:t>。</w:t>
      </w:r>
    </w:p>
    <w:p w:rsidR="00813659" w:rsidRDefault="00813659" w:rsidP="00813659">
      <w:pPr>
        <w:pStyle w:val="2"/>
        <w:shd w:val="clear" w:color="auto" w:fill="FFFFFF"/>
        <w:rPr>
          <w:rFonts w:ascii="Georgia" w:hAnsi="Georgia"/>
          <w:color w:val="666666"/>
          <w:sz w:val="31"/>
          <w:szCs w:val="31"/>
        </w:rPr>
      </w:pPr>
      <w:r>
        <w:rPr>
          <w:rFonts w:ascii="Georgia" w:hAnsi="Georgia"/>
          <w:color w:val="666666"/>
          <w:sz w:val="31"/>
          <w:szCs w:val="31"/>
        </w:rPr>
        <w:t>练习</w:t>
      </w:r>
    </w:p>
    <w:p w:rsidR="00813659" w:rsidRDefault="00813659" w:rsidP="00813659">
      <w:pPr>
        <w:widowControl/>
        <w:numPr>
          <w:ilvl w:val="0"/>
          <w:numId w:val="41"/>
        </w:numPr>
        <w:shd w:val="clear" w:color="auto" w:fill="FFFFFF"/>
        <w:spacing w:before="100" w:beforeAutospacing="1" w:after="100" w:afterAutospacing="1" w:line="315" w:lineRule="atLeast"/>
        <w:jc w:val="left"/>
        <w:rPr>
          <w:rFonts w:ascii="Georgia" w:hAnsi="Georgia"/>
          <w:color w:val="666666"/>
          <w:szCs w:val="21"/>
        </w:rPr>
      </w:pPr>
      <w:proofErr w:type="gramStart"/>
      <w:r>
        <w:rPr>
          <w:rFonts w:ascii="Georgia" w:hAnsi="Georgia"/>
          <w:color w:val="666666"/>
          <w:szCs w:val="21"/>
        </w:rPr>
        <w:t>试使用</w:t>
      </w:r>
      <w:proofErr w:type="gramEnd"/>
      <w:r>
        <w:rPr>
          <w:rFonts w:ascii="Georgia" w:hAnsi="Georgia"/>
          <w:color w:val="666666"/>
          <w:szCs w:val="21"/>
        </w:rPr>
        <w:t>glViewport(0,0,512,768)</w:t>
      </w:r>
      <w:r>
        <w:rPr>
          <w:rFonts w:ascii="Georgia" w:hAnsi="Georgia"/>
          <w:color w:val="666666"/>
          <w:szCs w:val="21"/>
        </w:rPr>
        <w:t>代替</w:t>
      </w:r>
      <w:r>
        <w:rPr>
          <w:rFonts w:ascii="Georgia" w:hAnsi="Georgia"/>
          <w:color w:val="666666"/>
          <w:szCs w:val="21"/>
        </w:rPr>
        <w:t>glViewport(0,0,1024,768)</w:t>
      </w:r>
      <w:r>
        <w:rPr>
          <w:rFonts w:ascii="Georgia" w:hAnsi="Georgia"/>
          <w:color w:val="666666"/>
          <w:szCs w:val="21"/>
        </w:rPr>
        <w:t>；（帧缓存、屏幕两种情况都试试）</w:t>
      </w:r>
    </w:p>
    <w:p w:rsidR="00813659" w:rsidRDefault="00813659" w:rsidP="00813659">
      <w:pPr>
        <w:widowControl/>
        <w:numPr>
          <w:ilvl w:val="0"/>
          <w:numId w:val="4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在最后一个</w:t>
      </w:r>
      <w:r>
        <w:rPr>
          <w:rFonts w:ascii="Georgia" w:hAnsi="Georgia"/>
          <w:color w:val="666666"/>
          <w:szCs w:val="21"/>
        </w:rPr>
        <w:t>fragment shader</w:t>
      </w:r>
      <w:r>
        <w:rPr>
          <w:rFonts w:ascii="Georgia" w:hAnsi="Georgia"/>
          <w:color w:val="666666"/>
          <w:szCs w:val="21"/>
        </w:rPr>
        <w:t>中尝试一下用其他</w:t>
      </w:r>
      <w:r>
        <w:rPr>
          <w:rFonts w:ascii="Georgia" w:hAnsi="Georgia"/>
          <w:color w:val="666666"/>
          <w:szCs w:val="21"/>
        </w:rPr>
        <w:t>UV</w:t>
      </w:r>
      <w:r>
        <w:rPr>
          <w:rFonts w:ascii="Georgia" w:hAnsi="Georgia"/>
          <w:color w:val="666666"/>
          <w:szCs w:val="21"/>
        </w:rPr>
        <w:t>坐标</w:t>
      </w:r>
    </w:p>
    <w:p w:rsidR="00813659" w:rsidRDefault="00813659" w:rsidP="00813659">
      <w:pPr>
        <w:widowControl/>
        <w:numPr>
          <w:ilvl w:val="0"/>
          <w:numId w:val="41"/>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试用一个真正的变换矩阵变换四边形。首先用硬编码方式。然后尝试使用</w:t>
      </w:r>
      <w:r>
        <w:rPr>
          <w:rFonts w:ascii="Georgia" w:hAnsi="Georgia"/>
          <w:color w:val="666666"/>
          <w:szCs w:val="21"/>
        </w:rPr>
        <w:t>controls.hpp</w:t>
      </w:r>
      <w:r>
        <w:rPr>
          <w:rFonts w:ascii="Georgia" w:hAnsi="Georgia"/>
          <w:color w:val="666666"/>
          <w:szCs w:val="21"/>
        </w:rPr>
        <w:t>里面的函数，观察到了什么现象？</w:t>
      </w:r>
    </w:p>
    <w:p w:rsidR="00813659" w:rsidRDefault="00813659" w:rsidP="00813659">
      <w:pPr>
        <w:pStyle w:val="a4"/>
        <w:shd w:val="clear" w:color="auto" w:fill="F4F5F6"/>
        <w:spacing w:line="315" w:lineRule="atLeast"/>
        <w:rPr>
          <w:rFonts w:ascii="Georgia" w:hAnsi="Georgia"/>
          <w:color w:val="666666"/>
          <w:sz w:val="21"/>
          <w:szCs w:val="21"/>
        </w:rPr>
      </w:pPr>
      <w:r>
        <w:rPr>
          <w:rFonts w:ascii="Georgia" w:hAnsi="Georgia"/>
          <w:color w:val="666666"/>
          <w:sz w:val="21"/>
          <w:szCs w:val="21"/>
        </w:rPr>
        <w:t>© http://www.opengl-tutorial.org/</w:t>
      </w:r>
    </w:p>
    <w:p w:rsidR="00813659" w:rsidRDefault="00813659" w:rsidP="00813659">
      <w:pPr>
        <w:pStyle w:val="a4"/>
        <w:shd w:val="clear" w:color="auto" w:fill="F4F5F6"/>
        <w:spacing w:line="315" w:lineRule="atLeast"/>
        <w:rPr>
          <w:rFonts w:ascii="Georgia" w:hAnsi="Georgia"/>
          <w:color w:val="666666"/>
          <w:sz w:val="21"/>
          <w:szCs w:val="21"/>
        </w:rPr>
      </w:pPr>
      <w:proofErr w:type="gramStart"/>
      <w:r>
        <w:rPr>
          <w:rFonts w:ascii="Georgia" w:hAnsi="Georgia"/>
          <w:color w:val="666666"/>
          <w:sz w:val="21"/>
          <w:szCs w:val="21"/>
        </w:rPr>
        <w:t>Written with</w:t>
      </w:r>
      <w:r>
        <w:rPr>
          <w:rStyle w:val="apple-converted-space"/>
          <w:rFonts w:ascii="Georgia" w:hAnsi="Georgia"/>
          <w:color w:val="666666"/>
          <w:sz w:val="21"/>
          <w:szCs w:val="21"/>
        </w:rPr>
        <w:t> </w:t>
      </w:r>
      <w:hyperlink r:id="rId182" w:history="1">
        <w:r>
          <w:rPr>
            <w:rStyle w:val="a3"/>
            <w:rFonts w:ascii="Georgia" w:hAnsi="Georgia"/>
            <w:color w:val="499EF3"/>
            <w:sz w:val="21"/>
            <w:szCs w:val="21"/>
          </w:rPr>
          <w:t>StackEdit</w:t>
        </w:r>
      </w:hyperlink>
      <w:r>
        <w:rPr>
          <w:rFonts w:ascii="Georgia" w:hAnsi="Georgia"/>
          <w:color w:val="666666"/>
          <w:sz w:val="21"/>
          <w:szCs w:val="21"/>
        </w:rPr>
        <w:t>.</w:t>
      </w:r>
      <w:proofErr w:type="gramEnd"/>
    </w:p>
    <w:p w:rsidR="00D62351" w:rsidRDefault="00D62351" w:rsidP="00D62351">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第十五课：光照贴图</w:t>
      </w:r>
    </w:p>
    <w:p w:rsidR="00083022" w:rsidRDefault="00083022" w:rsidP="00083022">
      <w:pPr>
        <w:shd w:val="clear" w:color="auto" w:fill="F4F5F6"/>
        <w:spacing w:line="315" w:lineRule="atLeast"/>
        <w:rPr>
          <w:rFonts w:ascii="Georgia" w:hAnsi="Georgia"/>
          <w:color w:val="666666"/>
          <w:szCs w:val="21"/>
        </w:rPr>
      </w:pPr>
      <w:hyperlink r:id="rId183" w:history="1">
        <w:r>
          <w:rPr>
            <w:rStyle w:val="a3"/>
            <w:rFonts w:ascii="Georgia" w:hAnsi="Georgia"/>
            <w:color w:val="499EF3"/>
            <w:szCs w:val="21"/>
          </w:rPr>
          <w:t>OpenGL3.0</w:t>
        </w:r>
        <w:r>
          <w:rPr>
            <w:rStyle w:val="a3"/>
            <w:rFonts w:ascii="Georgia" w:hAnsi="Georgia"/>
            <w:color w:val="499EF3"/>
            <w:szCs w:val="21"/>
          </w:rPr>
          <w:t>教程</w:t>
        </w:r>
      </w:hyperlink>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84" w:history="1">
        <w:r>
          <w:rPr>
            <w:rStyle w:val="a3"/>
            <w:rFonts w:ascii="Georgia" w:hAnsi="Georgia"/>
            <w:color w:val="499EF3"/>
            <w:sz w:val="21"/>
            <w:szCs w:val="21"/>
          </w:rPr>
          <w:t>http://www.opengl-tutorial.org/intermediate-tutorials/tutorial-12-opengl-extensions/</w:t>
        </w:r>
      </w:hyperlink>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85" w:history="1">
        <w:r>
          <w:rPr>
            <w:rStyle w:val="a3"/>
            <w:rFonts w:ascii="Georgia" w:hAnsi="Georgia"/>
            <w:color w:val="499EF3"/>
            <w:sz w:val="21"/>
            <w:szCs w:val="21"/>
          </w:rPr>
          <w:t>https://github.com/cybercser/OpenGL_3_3_Tutorial_Translation/blob/master/Tutorial%2015%20Lightmaps%20opengl-toturial.org.md</w:t>
        </w:r>
      </w:hyperlink>
    </w:p>
    <w:p w:rsidR="00083022" w:rsidRDefault="00083022" w:rsidP="00083022">
      <w:pPr>
        <w:pStyle w:val="2"/>
        <w:shd w:val="clear" w:color="auto" w:fill="FFFFFF"/>
        <w:rPr>
          <w:rFonts w:ascii="Georgia" w:hAnsi="Georgia"/>
          <w:color w:val="666666"/>
          <w:sz w:val="31"/>
          <w:szCs w:val="31"/>
        </w:rPr>
      </w:pPr>
      <w:r>
        <w:rPr>
          <w:rFonts w:ascii="Georgia" w:hAnsi="Georgia"/>
          <w:color w:val="666666"/>
          <w:sz w:val="31"/>
          <w:szCs w:val="31"/>
        </w:rPr>
        <w:t>简介</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这堂课是视频课程，没有介绍新的</w:t>
      </w:r>
      <w:r>
        <w:rPr>
          <w:rFonts w:ascii="Georgia" w:hAnsi="Georgia"/>
          <w:color w:val="666666"/>
          <w:sz w:val="21"/>
          <w:szCs w:val="21"/>
        </w:rPr>
        <w:t>OpenGL</w:t>
      </w:r>
      <w:r>
        <w:rPr>
          <w:rFonts w:ascii="Georgia" w:hAnsi="Georgia"/>
          <w:color w:val="666666"/>
          <w:sz w:val="21"/>
          <w:szCs w:val="21"/>
        </w:rPr>
        <w:t>相关技术</w:t>
      </w:r>
      <w:r>
        <w:rPr>
          <w:rFonts w:ascii="Georgia" w:hAnsi="Georgia"/>
          <w:color w:val="666666"/>
          <w:sz w:val="21"/>
          <w:szCs w:val="21"/>
        </w:rPr>
        <w:t>/</w:t>
      </w:r>
      <w:r>
        <w:rPr>
          <w:rFonts w:ascii="Georgia" w:hAnsi="Georgia"/>
          <w:color w:val="666666"/>
          <w:sz w:val="21"/>
          <w:szCs w:val="21"/>
        </w:rPr>
        <w:t>语法。不过，大家会学习如何利用现有知识，生成高质量的阴影。</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本课介绍了用</w:t>
      </w:r>
      <w:r>
        <w:rPr>
          <w:rFonts w:ascii="Georgia" w:hAnsi="Georgia"/>
          <w:color w:val="666666"/>
          <w:sz w:val="21"/>
          <w:szCs w:val="21"/>
        </w:rPr>
        <w:t>Blender</w:t>
      </w:r>
      <w:r>
        <w:rPr>
          <w:rFonts w:ascii="Georgia" w:hAnsi="Georgia"/>
          <w:color w:val="666666"/>
          <w:sz w:val="21"/>
          <w:szCs w:val="21"/>
        </w:rPr>
        <w:t>创建简单场景的方法；还介绍了如何烘培（</w:t>
      </w:r>
      <w:r>
        <w:rPr>
          <w:rFonts w:ascii="Georgia" w:hAnsi="Georgia"/>
          <w:color w:val="666666"/>
          <w:sz w:val="21"/>
          <w:szCs w:val="21"/>
        </w:rPr>
        <w:t>bake</w:t>
      </w:r>
      <w:r>
        <w:rPr>
          <w:rFonts w:ascii="Georgia" w:hAnsi="Georgia"/>
          <w:color w:val="666666"/>
          <w:sz w:val="21"/>
          <w:szCs w:val="21"/>
        </w:rPr>
        <w:t>）光照贴图（</w:t>
      </w:r>
      <w:r>
        <w:rPr>
          <w:rFonts w:ascii="Georgia" w:hAnsi="Georgia"/>
          <w:color w:val="666666"/>
          <w:sz w:val="21"/>
          <w:szCs w:val="21"/>
        </w:rPr>
        <w:t>lightmap</w:t>
      </w:r>
      <w:r>
        <w:rPr>
          <w:rFonts w:ascii="Georgia" w:hAnsi="Georgia"/>
          <w:color w:val="666666"/>
          <w:sz w:val="21"/>
          <w:szCs w:val="21"/>
        </w:rPr>
        <w:t>），以便在你的项目中使用。</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87" name="图片 87" descr="lighmappedroom-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lighmappedroom-1024x7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无需</w:t>
      </w:r>
      <w:r>
        <w:rPr>
          <w:rFonts w:ascii="Georgia" w:hAnsi="Georgia"/>
          <w:color w:val="666666"/>
          <w:sz w:val="21"/>
          <w:szCs w:val="21"/>
        </w:rPr>
        <w:t>Blender</w:t>
      </w:r>
      <w:r>
        <w:rPr>
          <w:rFonts w:ascii="Georgia" w:hAnsi="Georgia"/>
          <w:color w:val="666666"/>
          <w:sz w:val="21"/>
          <w:szCs w:val="21"/>
        </w:rPr>
        <w:t>预备知识，我会讲解包括快捷键的所有内容</w:t>
      </w:r>
    </w:p>
    <w:p w:rsidR="00083022" w:rsidRDefault="00083022" w:rsidP="00083022">
      <w:pPr>
        <w:pStyle w:val="2"/>
        <w:shd w:val="clear" w:color="auto" w:fill="FFFFFF"/>
        <w:rPr>
          <w:rFonts w:ascii="Georgia" w:hAnsi="Georgia"/>
          <w:color w:val="666666"/>
          <w:sz w:val="31"/>
          <w:szCs w:val="31"/>
        </w:rPr>
      </w:pPr>
      <w:r>
        <w:rPr>
          <w:rFonts w:ascii="Georgia" w:hAnsi="Georgia"/>
          <w:color w:val="666666"/>
          <w:sz w:val="31"/>
          <w:szCs w:val="31"/>
        </w:rPr>
        <w:lastRenderedPageBreak/>
        <w:t>关于光照贴图</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光照图是永久、一次性地烘焙好的。也就是说光照图是完全静态的，你不能在运行时移动光源，连删除都不行。</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但对于阳光这种光源来说，光照图还是大有用武之地的；在不会打碎灯泡的室内场景中，也是可以的。</w:t>
      </w:r>
      <w:r>
        <w:rPr>
          <w:rFonts w:ascii="Georgia" w:hAnsi="Georgia"/>
          <w:color w:val="666666"/>
          <w:sz w:val="21"/>
          <w:szCs w:val="21"/>
        </w:rPr>
        <w:t>2009</w:t>
      </w:r>
      <w:r>
        <w:rPr>
          <w:rFonts w:ascii="Georgia" w:hAnsi="Georgia"/>
          <w:color w:val="666666"/>
          <w:sz w:val="21"/>
          <w:szCs w:val="21"/>
        </w:rPr>
        <w:t>年发布的《镜之边缘》（</w:t>
      </w:r>
      <w:r>
        <w:rPr>
          <w:rStyle w:val="a6"/>
          <w:rFonts w:ascii="Georgia" w:hAnsi="Georgia"/>
          <w:color w:val="666666"/>
          <w:sz w:val="21"/>
          <w:szCs w:val="21"/>
        </w:rPr>
        <w:t>Mirror Edge</w:t>
      </w:r>
      <w:r>
        <w:rPr>
          <w:rFonts w:ascii="Georgia" w:hAnsi="Georgia"/>
          <w:color w:val="666666"/>
          <w:sz w:val="21"/>
          <w:szCs w:val="21"/>
        </w:rPr>
        <w:t>）室内、室外场景中大量采用了光照图。</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更重要的是，</w:t>
      </w:r>
      <w:proofErr w:type="gramStart"/>
      <w:r>
        <w:rPr>
          <w:rFonts w:ascii="Georgia" w:hAnsi="Georgia"/>
          <w:color w:val="666666"/>
          <w:sz w:val="21"/>
          <w:szCs w:val="21"/>
        </w:rPr>
        <w:t>光照图很容易</w:t>
      </w:r>
      <w:proofErr w:type="gramEnd"/>
      <w:r>
        <w:rPr>
          <w:rFonts w:ascii="Georgia" w:hAnsi="Georgia"/>
          <w:color w:val="666666"/>
          <w:sz w:val="21"/>
          <w:szCs w:val="21"/>
        </w:rPr>
        <w:t>配置，速度无可匹敌。</w:t>
      </w:r>
    </w:p>
    <w:p w:rsidR="00083022" w:rsidRDefault="00083022" w:rsidP="00083022">
      <w:pPr>
        <w:pStyle w:val="2"/>
        <w:shd w:val="clear" w:color="auto" w:fill="FFFFFF"/>
        <w:rPr>
          <w:rFonts w:ascii="Georgia" w:hAnsi="Georgia"/>
          <w:color w:val="666666"/>
          <w:sz w:val="31"/>
          <w:szCs w:val="31"/>
        </w:rPr>
      </w:pPr>
      <w:r>
        <w:rPr>
          <w:rFonts w:ascii="Georgia" w:hAnsi="Georgia"/>
          <w:color w:val="666666"/>
          <w:sz w:val="31"/>
          <w:szCs w:val="31"/>
        </w:rPr>
        <w:t>视频</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这是个</w:t>
      </w:r>
      <w:r>
        <w:rPr>
          <w:rFonts w:ascii="Georgia" w:hAnsi="Georgia"/>
          <w:color w:val="666666"/>
          <w:sz w:val="21"/>
          <w:szCs w:val="21"/>
        </w:rPr>
        <w:t xml:space="preserve">1024x768 </w:t>
      </w:r>
      <w:r>
        <w:rPr>
          <w:rFonts w:ascii="Georgia" w:hAnsi="Georgia"/>
          <w:color w:val="666666"/>
          <w:sz w:val="21"/>
          <w:szCs w:val="21"/>
        </w:rPr>
        <w:t>高清视频。</w:t>
      </w:r>
    </w:p>
    <w:p w:rsidR="00083022" w:rsidRDefault="00083022" w:rsidP="00083022">
      <w:pPr>
        <w:pStyle w:val="a4"/>
        <w:shd w:val="clear" w:color="auto" w:fill="FFFFFF"/>
        <w:spacing w:line="315" w:lineRule="atLeast"/>
        <w:rPr>
          <w:rFonts w:ascii="Georgia" w:hAnsi="Georgia"/>
          <w:color w:val="666666"/>
          <w:sz w:val="21"/>
          <w:szCs w:val="21"/>
        </w:rPr>
      </w:pPr>
      <w:hyperlink r:id="rId187" w:history="1">
        <w:r>
          <w:rPr>
            <w:rStyle w:val="a3"/>
            <w:rFonts w:ascii="Georgia" w:hAnsi="Georgia"/>
            <w:color w:val="499EF3"/>
            <w:sz w:val="21"/>
            <w:szCs w:val="21"/>
          </w:rPr>
          <w:t xml:space="preserve">Youku </w:t>
        </w:r>
        <w:proofErr w:type="gramStart"/>
        <w:r>
          <w:rPr>
            <w:rStyle w:val="a3"/>
            <w:rFonts w:ascii="Georgia" w:hAnsi="Georgia"/>
            <w:color w:val="499EF3"/>
            <w:sz w:val="21"/>
            <w:szCs w:val="21"/>
          </w:rPr>
          <w:t>标清含中文</w:t>
        </w:r>
        <w:proofErr w:type="gramEnd"/>
        <w:r>
          <w:rPr>
            <w:rStyle w:val="a3"/>
            <w:rFonts w:ascii="Georgia" w:hAnsi="Georgia"/>
            <w:color w:val="499EF3"/>
            <w:sz w:val="21"/>
            <w:szCs w:val="21"/>
          </w:rPr>
          <w:t>字幕</w:t>
        </w:r>
      </w:hyperlink>
      <w:r>
        <w:rPr>
          <w:rFonts w:ascii="Georgia" w:hAnsi="Georgia"/>
          <w:color w:val="666666"/>
          <w:sz w:val="21"/>
          <w:szCs w:val="21"/>
        </w:rPr>
        <w:br/>
      </w:r>
      <w:hyperlink r:id="rId188" w:history="1">
        <w:r>
          <w:rPr>
            <w:rStyle w:val="a3"/>
            <w:rFonts w:ascii="Georgia" w:hAnsi="Georgia"/>
            <w:color w:val="499EF3"/>
            <w:sz w:val="21"/>
            <w:szCs w:val="21"/>
          </w:rPr>
          <w:t xml:space="preserve">Vimeo </w:t>
        </w:r>
        <w:r>
          <w:rPr>
            <w:rStyle w:val="a3"/>
            <w:rFonts w:ascii="Georgia" w:hAnsi="Georgia"/>
            <w:color w:val="499EF3"/>
            <w:sz w:val="21"/>
            <w:szCs w:val="21"/>
          </w:rPr>
          <w:t>高清原版视频</w:t>
        </w:r>
      </w:hyperlink>
    </w:p>
    <w:p w:rsidR="00083022" w:rsidRDefault="00083022" w:rsidP="00083022">
      <w:pPr>
        <w:pStyle w:val="2"/>
        <w:shd w:val="clear" w:color="auto" w:fill="FFFFFF"/>
        <w:rPr>
          <w:rFonts w:ascii="Georgia" w:hAnsi="Georgia"/>
          <w:color w:val="666666"/>
          <w:sz w:val="31"/>
          <w:szCs w:val="31"/>
        </w:rPr>
      </w:pPr>
      <w:r>
        <w:rPr>
          <w:rFonts w:ascii="Georgia" w:hAnsi="Georgia"/>
          <w:color w:val="666666"/>
          <w:sz w:val="31"/>
          <w:szCs w:val="31"/>
        </w:rPr>
        <w:t>附录</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用</w:t>
      </w:r>
      <w:r>
        <w:rPr>
          <w:rFonts w:ascii="Georgia" w:hAnsi="Georgia"/>
          <w:color w:val="666666"/>
          <w:sz w:val="21"/>
          <w:szCs w:val="21"/>
        </w:rPr>
        <w:t>OpenGL</w:t>
      </w:r>
      <w:r>
        <w:rPr>
          <w:rFonts w:ascii="Georgia" w:hAnsi="Georgia"/>
          <w:color w:val="666666"/>
          <w:sz w:val="21"/>
          <w:szCs w:val="21"/>
        </w:rPr>
        <w:t>渲染时，你大概会注意到一些瑕疵（这里故意把瑕疵放大了）：</w:t>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86" name="图片 86" descr="positivebias-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ositivebias-1024x7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083022" w:rsidRDefault="00083022" w:rsidP="00083022">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这是由</w:t>
      </w:r>
      <w:r>
        <w:rPr>
          <w:rFonts w:ascii="Georgia" w:hAnsi="Georgia"/>
          <w:color w:val="666666"/>
          <w:sz w:val="21"/>
          <w:szCs w:val="21"/>
        </w:rPr>
        <w:t>mipmap</w:t>
      </w:r>
      <w:r>
        <w:rPr>
          <w:rFonts w:ascii="Georgia" w:hAnsi="Georgia"/>
          <w:color w:val="666666"/>
          <w:sz w:val="21"/>
          <w:szCs w:val="21"/>
        </w:rPr>
        <w:t>造成的。从远处观察时，</w:t>
      </w:r>
      <w:r>
        <w:rPr>
          <w:rFonts w:ascii="Georgia" w:hAnsi="Georgia"/>
          <w:color w:val="666666"/>
          <w:sz w:val="21"/>
          <w:szCs w:val="21"/>
        </w:rPr>
        <w:t>mipmap</w:t>
      </w:r>
      <w:r>
        <w:rPr>
          <w:rFonts w:ascii="Georgia" w:hAnsi="Georgia"/>
          <w:color w:val="666666"/>
          <w:sz w:val="21"/>
          <w:szCs w:val="21"/>
        </w:rPr>
        <w:t>对纹素做了混合。纹理背景中的黑色像素点和光照图中的像素点混合在了一起。为了避免这一点，可以采取如下措施：</w:t>
      </w:r>
    </w:p>
    <w:p w:rsidR="00083022" w:rsidRDefault="00083022" w:rsidP="00083022">
      <w:pPr>
        <w:widowControl/>
        <w:numPr>
          <w:ilvl w:val="0"/>
          <w:numId w:val="42"/>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lastRenderedPageBreak/>
        <w:t>让</w:t>
      </w:r>
      <w:r>
        <w:rPr>
          <w:rFonts w:ascii="Georgia" w:hAnsi="Georgia"/>
          <w:color w:val="666666"/>
          <w:szCs w:val="21"/>
        </w:rPr>
        <w:t>Blender</w:t>
      </w:r>
      <w:r>
        <w:rPr>
          <w:rFonts w:ascii="Georgia" w:hAnsi="Georgia"/>
          <w:color w:val="666666"/>
          <w:szCs w:val="21"/>
        </w:rPr>
        <w:t>在</w:t>
      </w:r>
      <w:r>
        <w:rPr>
          <w:rFonts w:ascii="Georgia" w:hAnsi="Georgia"/>
          <w:color w:val="666666"/>
          <w:szCs w:val="21"/>
        </w:rPr>
        <w:t>UV</w:t>
      </w:r>
      <w:r>
        <w:rPr>
          <w:rFonts w:ascii="Georgia" w:hAnsi="Georgia"/>
          <w:color w:val="666666"/>
          <w:szCs w:val="21"/>
        </w:rPr>
        <w:t>图的</w:t>
      </w:r>
      <w:r>
        <w:rPr>
          <w:rFonts w:ascii="Georgia" w:hAnsi="Georgia"/>
          <w:color w:val="666666"/>
          <w:szCs w:val="21"/>
        </w:rPr>
        <w:t>limits</w:t>
      </w:r>
      <w:r>
        <w:rPr>
          <w:rFonts w:ascii="Georgia" w:hAnsi="Georgia"/>
          <w:color w:val="666666"/>
          <w:szCs w:val="21"/>
        </w:rPr>
        <w:t>上生成一个</w:t>
      </w:r>
      <w:r>
        <w:rPr>
          <w:rFonts w:ascii="Georgia" w:hAnsi="Georgia"/>
          <w:color w:val="666666"/>
          <w:szCs w:val="21"/>
        </w:rPr>
        <w:t>margin</w:t>
      </w:r>
      <w:r>
        <w:rPr>
          <w:rFonts w:ascii="Georgia" w:hAnsi="Georgia"/>
          <w:color w:val="666666"/>
          <w:szCs w:val="21"/>
        </w:rPr>
        <w:t>。这个</w:t>
      </w:r>
      <w:r>
        <w:rPr>
          <w:rFonts w:ascii="Georgia" w:hAnsi="Georgia"/>
          <w:color w:val="666666"/>
          <w:szCs w:val="21"/>
        </w:rPr>
        <w:t>margin</w:t>
      </w:r>
      <w:r>
        <w:rPr>
          <w:rFonts w:ascii="Georgia" w:hAnsi="Georgia"/>
          <w:color w:val="666666"/>
          <w:szCs w:val="21"/>
        </w:rPr>
        <w:t>参数位于</w:t>
      </w:r>
      <w:r>
        <w:rPr>
          <w:rFonts w:ascii="Georgia" w:hAnsi="Georgia"/>
          <w:color w:val="666666"/>
          <w:szCs w:val="21"/>
        </w:rPr>
        <w:t>bake</w:t>
      </w:r>
      <w:r>
        <w:rPr>
          <w:rFonts w:ascii="Georgia" w:hAnsi="Georgia"/>
          <w:color w:val="666666"/>
          <w:szCs w:val="21"/>
        </w:rPr>
        <w:t>面板。要想效果更好，可以把</w:t>
      </w:r>
      <w:r>
        <w:rPr>
          <w:rFonts w:ascii="Georgia" w:hAnsi="Georgia"/>
          <w:color w:val="666666"/>
          <w:szCs w:val="21"/>
        </w:rPr>
        <w:t>margin</w:t>
      </w:r>
      <w:r>
        <w:rPr>
          <w:rFonts w:ascii="Georgia" w:hAnsi="Georgia"/>
          <w:color w:val="666666"/>
          <w:szCs w:val="21"/>
        </w:rPr>
        <w:t>值设为</w:t>
      </w:r>
      <w:r>
        <w:rPr>
          <w:rFonts w:ascii="Georgia" w:hAnsi="Georgia"/>
          <w:color w:val="666666"/>
          <w:szCs w:val="21"/>
        </w:rPr>
        <w:t>20</w:t>
      </w:r>
      <w:r>
        <w:rPr>
          <w:rFonts w:ascii="Georgia" w:hAnsi="Georgia"/>
          <w:color w:val="666666"/>
          <w:szCs w:val="21"/>
        </w:rPr>
        <w:t>个纹素。</w:t>
      </w:r>
    </w:p>
    <w:p w:rsidR="00083022" w:rsidRDefault="00083022" w:rsidP="00083022">
      <w:pPr>
        <w:pStyle w:val="a4"/>
        <w:numPr>
          <w:ilvl w:val="0"/>
          <w:numId w:val="42"/>
        </w:numPr>
        <w:shd w:val="clear" w:color="auto" w:fill="FFFFFF"/>
        <w:spacing w:line="315" w:lineRule="atLeast"/>
        <w:rPr>
          <w:rFonts w:ascii="Georgia" w:hAnsi="Georgia"/>
          <w:color w:val="666666"/>
          <w:sz w:val="21"/>
          <w:szCs w:val="21"/>
        </w:rPr>
      </w:pPr>
      <w:r>
        <w:rPr>
          <w:rFonts w:ascii="Georgia" w:hAnsi="Georgia"/>
          <w:color w:val="666666"/>
          <w:sz w:val="21"/>
          <w:szCs w:val="21"/>
        </w:rPr>
        <w:t>获取纹理时，加上一个偏离（</w:t>
      </w:r>
      <w:r>
        <w:rPr>
          <w:rFonts w:ascii="Georgia" w:hAnsi="Georgia"/>
          <w:color w:val="666666"/>
          <w:sz w:val="21"/>
          <w:szCs w:val="21"/>
        </w:rPr>
        <w:t>bias</w:t>
      </w:r>
      <w:r>
        <w:rPr>
          <w:rFonts w:ascii="Georgia" w:hAnsi="Georgia"/>
          <w:color w:val="666666"/>
          <w:sz w:val="21"/>
          <w:szCs w:val="21"/>
        </w:rPr>
        <w:t>）：</w:t>
      </w:r>
    </w:p>
    <w:p w:rsidR="00083022" w:rsidRDefault="00083022" w:rsidP="00083022">
      <w:pPr>
        <w:pStyle w:val="HTML"/>
        <w:numPr>
          <w:ilvl w:val="0"/>
          <w:numId w:val="42"/>
        </w:numPr>
        <w:shd w:val="clear" w:color="auto" w:fill="23241F"/>
        <w:tabs>
          <w:tab w:val="clear" w:pos="720"/>
        </w:tabs>
        <w:spacing w:before="240" w:after="240" w:line="315" w:lineRule="atLeast"/>
        <w:rPr>
          <w:color w:val="FFFFF1"/>
        </w:rPr>
      </w:pPr>
      <w:r>
        <w:rPr>
          <w:color w:val="FFFFF1"/>
        </w:rPr>
        <w:t>color = texture2D( myTextureSampler, UV, -2.0 ).rgb;</w:t>
      </w:r>
    </w:p>
    <w:p w:rsidR="00083022" w:rsidRDefault="00083022" w:rsidP="00083022">
      <w:pPr>
        <w:shd w:val="clear" w:color="auto" w:fill="FFFFFF"/>
        <w:spacing w:beforeAutospacing="1" w:afterAutospacing="1" w:line="315" w:lineRule="atLeast"/>
        <w:ind w:left="720"/>
        <w:rPr>
          <w:rFonts w:ascii="Georgia" w:hAnsi="Georgia"/>
          <w:color w:val="666666"/>
          <w:szCs w:val="21"/>
        </w:rPr>
      </w:pPr>
      <w:r>
        <w:rPr>
          <w:rFonts w:ascii="Georgia" w:hAnsi="Georgia"/>
          <w:color w:val="666666"/>
          <w:szCs w:val="21"/>
        </w:rPr>
        <w:br/>
        <w:t>-2</w:t>
      </w:r>
      <w:r>
        <w:rPr>
          <w:rFonts w:ascii="Georgia" w:hAnsi="Georgia"/>
          <w:color w:val="666666"/>
          <w:szCs w:val="21"/>
        </w:rPr>
        <w:t>是偏离量。这个值是通过不断尝试得出的。上面的截图中</w:t>
      </w:r>
      <w:r>
        <w:rPr>
          <w:rFonts w:ascii="Georgia" w:hAnsi="Georgia"/>
          <w:color w:val="666666"/>
          <w:szCs w:val="21"/>
        </w:rPr>
        <w:t>bias</w:t>
      </w:r>
      <w:r>
        <w:rPr>
          <w:rFonts w:ascii="Georgia" w:hAnsi="Georgia"/>
          <w:color w:val="666666"/>
          <w:szCs w:val="21"/>
        </w:rPr>
        <w:t>值为</w:t>
      </w:r>
      <w:r>
        <w:rPr>
          <w:rFonts w:ascii="Georgia" w:hAnsi="Georgia"/>
          <w:color w:val="666666"/>
          <w:szCs w:val="21"/>
        </w:rPr>
        <w:t>+2</w:t>
      </w:r>
      <w:r>
        <w:rPr>
          <w:rFonts w:ascii="Georgia" w:hAnsi="Georgia"/>
          <w:color w:val="666666"/>
          <w:szCs w:val="21"/>
        </w:rPr>
        <w:t>，也就是说</w:t>
      </w:r>
      <w:r>
        <w:rPr>
          <w:rFonts w:ascii="Georgia" w:hAnsi="Georgia"/>
          <w:color w:val="666666"/>
          <w:szCs w:val="21"/>
        </w:rPr>
        <w:t>OpenGL</w:t>
      </w:r>
      <w:r>
        <w:rPr>
          <w:rFonts w:ascii="Georgia" w:hAnsi="Georgia"/>
          <w:color w:val="666666"/>
          <w:szCs w:val="21"/>
        </w:rPr>
        <w:t>将在原本的</w:t>
      </w:r>
      <w:r>
        <w:rPr>
          <w:rFonts w:ascii="Georgia" w:hAnsi="Georgia"/>
          <w:color w:val="666666"/>
          <w:szCs w:val="21"/>
        </w:rPr>
        <w:t>mipmap</w:t>
      </w:r>
      <w:r>
        <w:rPr>
          <w:rFonts w:ascii="Georgia" w:hAnsi="Georgia"/>
          <w:color w:val="666666"/>
          <w:szCs w:val="21"/>
        </w:rPr>
        <w:t>层次上再加两层（因此，纹</w:t>
      </w:r>
      <w:proofErr w:type="gramStart"/>
      <w:r>
        <w:rPr>
          <w:rFonts w:ascii="Georgia" w:hAnsi="Georgia"/>
          <w:color w:val="666666"/>
          <w:szCs w:val="21"/>
        </w:rPr>
        <w:t>素大小</w:t>
      </w:r>
      <w:proofErr w:type="gramEnd"/>
      <w:r>
        <w:rPr>
          <w:rFonts w:ascii="Georgia" w:hAnsi="Georgia"/>
          <w:color w:val="666666"/>
          <w:szCs w:val="21"/>
        </w:rPr>
        <w:t>变为原来的</w:t>
      </w:r>
      <w:r>
        <w:rPr>
          <w:rFonts w:ascii="Georgia" w:hAnsi="Georgia"/>
          <w:color w:val="666666"/>
          <w:szCs w:val="21"/>
        </w:rPr>
        <w:t>1/16</w:t>
      </w:r>
      <w:r>
        <w:rPr>
          <w:rFonts w:ascii="Georgia" w:hAnsi="Georgia"/>
          <w:color w:val="666666"/>
          <w:szCs w:val="21"/>
        </w:rPr>
        <w:t>，瑕疵也随之变小了）。</w:t>
      </w:r>
      <w:r>
        <w:rPr>
          <w:rFonts w:ascii="Georgia" w:hAnsi="Georgia"/>
          <w:color w:val="666666"/>
          <w:szCs w:val="21"/>
        </w:rPr>
        <w:t>-</w:t>
      </w:r>
    </w:p>
    <w:p w:rsidR="00083022" w:rsidRDefault="00083022" w:rsidP="00083022">
      <w:pPr>
        <w:pStyle w:val="a4"/>
        <w:numPr>
          <w:ilvl w:val="0"/>
          <w:numId w:val="42"/>
        </w:numPr>
        <w:shd w:val="clear" w:color="auto" w:fill="FFFFFF"/>
        <w:spacing w:line="315" w:lineRule="atLeast"/>
        <w:rPr>
          <w:rFonts w:ascii="Georgia" w:hAnsi="Georgia"/>
          <w:color w:val="666666"/>
          <w:sz w:val="21"/>
          <w:szCs w:val="21"/>
        </w:rPr>
      </w:pPr>
      <w:r>
        <w:rPr>
          <w:rFonts w:ascii="Georgia" w:hAnsi="Georgia"/>
          <w:color w:val="666666"/>
          <w:sz w:val="21"/>
          <w:szCs w:val="21"/>
        </w:rPr>
        <w:t>后期处理中可将背景填充为黑色，这一点我后面还会再讲。</w:t>
      </w:r>
    </w:p>
    <w:p w:rsidR="00933D35" w:rsidRDefault="00933D35" w:rsidP="00933D35">
      <w:pPr>
        <w:pStyle w:val="1"/>
        <w:spacing w:before="48" w:beforeAutospacing="0" w:after="120" w:afterAutospacing="0"/>
        <w:jc w:val="center"/>
        <w:rPr>
          <w:rFonts w:ascii="Segoe UI Light" w:hAnsi="Segoe UI Light"/>
          <w:color w:val="666666"/>
          <w:sz w:val="36"/>
          <w:szCs w:val="36"/>
        </w:rPr>
      </w:pPr>
      <w:r>
        <w:rPr>
          <w:rFonts w:ascii="Segoe UI Light" w:hAnsi="Segoe UI Light"/>
          <w:color w:val="666666"/>
          <w:sz w:val="36"/>
          <w:szCs w:val="36"/>
        </w:rPr>
        <w:t>OpenGL3.0</w:t>
      </w:r>
      <w:r>
        <w:rPr>
          <w:rFonts w:ascii="Segoe UI Light" w:hAnsi="Segoe UI Light"/>
          <w:color w:val="666666"/>
          <w:sz w:val="36"/>
          <w:szCs w:val="36"/>
        </w:rPr>
        <w:t>教程</w:t>
      </w:r>
      <w:r>
        <w:rPr>
          <w:rFonts w:ascii="Segoe UI Light" w:hAnsi="Segoe UI Light"/>
          <w:color w:val="666666"/>
          <w:sz w:val="36"/>
          <w:szCs w:val="36"/>
        </w:rPr>
        <w:t xml:space="preserve"> </w:t>
      </w:r>
      <w:r>
        <w:rPr>
          <w:rFonts w:ascii="Segoe UI Light" w:hAnsi="Segoe UI Light"/>
          <w:color w:val="666666"/>
          <w:sz w:val="36"/>
          <w:szCs w:val="36"/>
        </w:rPr>
        <w:t>第十六课：阴影贴图</w:t>
      </w:r>
    </w:p>
    <w:p w:rsidR="004C2135" w:rsidRDefault="004C2135" w:rsidP="004C2135">
      <w:pPr>
        <w:shd w:val="clear" w:color="auto" w:fill="F4F5F6"/>
        <w:spacing w:line="315" w:lineRule="atLeast"/>
        <w:rPr>
          <w:rFonts w:ascii="Georgia" w:hAnsi="Georgia"/>
          <w:color w:val="666666"/>
          <w:szCs w:val="21"/>
        </w:rPr>
      </w:pPr>
      <w:hyperlink r:id="rId190" w:history="1">
        <w:r>
          <w:rPr>
            <w:rStyle w:val="a3"/>
            <w:rFonts w:ascii="Georgia" w:hAnsi="Georgia"/>
            <w:color w:val="499EF3"/>
            <w:szCs w:val="21"/>
          </w:rPr>
          <w:t>OpenGL3.0</w:t>
        </w:r>
        <w:r>
          <w:rPr>
            <w:rStyle w:val="a3"/>
            <w:rFonts w:ascii="Georgia" w:hAnsi="Georgia"/>
            <w:color w:val="499EF3"/>
            <w:szCs w:val="21"/>
          </w:rPr>
          <w:t>教程</w:t>
        </w:r>
      </w:hyperlink>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原文链接：</w:t>
      </w:r>
      <w:hyperlink r:id="rId191" w:history="1">
        <w:r>
          <w:rPr>
            <w:rStyle w:val="a3"/>
            <w:rFonts w:ascii="Georgia" w:hAnsi="Georgia"/>
            <w:color w:val="499EF3"/>
            <w:sz w:val="21"/>
            <w:szCs w:val="21"/>
          </w:rPr>
          <w:t>http://www.opengl-tutorial.org/intermediate-tutorials/tutorial-12-opengl-extensions/</w:t>
        </w:r>
      </w:hyperlink>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原译文链接</w:t>
      </w:r>
      <w:r>
        <w:rPr>
          <w:rFonts w:ascii="Georgia" w:hAnsi="Georgia"/>
          <w:color w:val="666666"/>
          <w:sz w:val="21"/>
          <w:szCs w:val="21"/>
        </w:rPr>
        <w:t>:</w:t>
      </w:r>
      <w:hyperlink r:id="rId192" w:history="1">
        <w:r>
          <w:rPr>
            <w:rStyle w:val="a3"/>
            <w:rFonts w:ascii="Georgia" w:hAnsi="Georgia"/>
            <w:color w:val="499EF3"/>
            <w:sz w:val="21"/>
            <w:szCs w:val="21"/>
          </w:rPr>
          <w:t>https://github.com/cybercser/OpenGL_3_3_Tutorial_Translation/blob/master/Tutorial%2016%20Shadow%20mapping%20opengl-tutorial.org.md</w:t>
        </w:r>
      </w:hyperlink>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第十五课中已经学习了如何创建光照贴图。光照贴图可用于静态对象的光照，其阴影效果也很不错，但无法处理运动的对象。</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阴影贴图是目前（截止</w:t>
      </w:r>
      <w:r>
        <w:rPr>
          <w:rFonts w:ascii="Georgia" w:hAnsi="Georgia"/>
          <w:color w:val="666666"/>
          <w:sz w:val="21"/>
          <w:szCs w:val="21"/>
        </w:rPr>
        <w:t>2012</w:t>
      </w:r>
      <w:r>
        <w:rPr>
          <w:rFonts w:ascii="Georgia" w:hAnsi="Georgia"/>
          <w:color w:val="666666"/>
          <w:sz w:val="21"/>
          <w:szCs w:val="21"/>
        </w:rPr>
        <w:t>年）最好的生成动态阴影的方法。此法最大的优点是易于实现，缺点是想完全</w:t>
      </w:r>
      <w:r>
        <w:rPr>
          <w:rStyle w:val="a5"/>
          <w:rFonts w:ascii="Georgia" w:hAnsi="Georgia"/>
          <w:color w:val="666666"/>
          <w:sz w:val="21"/>
          <w:szCs w:val="21"/>
        </w:rPr>
        <w:t>正确</w:t>
      </w:r>
      <w:r>
        <w:rPr>
          <w:rFonts w:ascii="Georgia" w:hAnsi="Georgia"/>
          <w:color w:val="666666"/>
          <w:sz w:val="21"/>
          <w:szCs w:val="21"/>
        </w:rPr>
        <w:t>地实现不大容易。</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本课首先介绍基本算法，探究其缺陷，然后实现一些优化。由于撰写本文时（</w:t>
      </w:r>
      <w:r>
        <w:rPr>
          <w:rFonts w:ascii="Georgia" w:hAnsi="Georgia"/>
          <w:color w:val="666666"/>
          <w:sz w:val="21"/>
          <w:szCs w:val="21"/>
        </w:rPr>
        <w:t>2012</w:t>
      </w:r>
      <w:r>
        <w:rPr>
          <w:rFonts w:ascii="Georgia" w:hAnsi="Georgia"/>
          <w:color w:val="666666"/>
          <w:sz w:val="21"/>
          <w:szCs w:val="21"/>
        </w:rPr>
        <w:t>），阴影贴图技术还在被广泛地研究；我们将提供一些指导，以便你根据自身需要，进一步改善你的阴影贴图。</w:t>
      </w:r>
    </w:p>
    <w:p w:rsidR="004C2135" w:rsidRDefault="004C2135" w:rsidP="004C2135">
      <w:pPr>
        <w:pStyle w:val="2"/>
        <w:shd w:val="clear" w:color="auto" w:fill="FFFFFF"/>
        <w:rPr>
          <w:rFonts w:ascii="Georgia" w:hAnsi="Georgia"/>
          <w:color w:val="666666"/>
          <w:sz w:val="31"/>
          <w:szCs w:val="31"/>
        </w:rPr>
      </w:pPr>
      <w:r>
        <w:rPr>
          <w:rFonts w:ascii="Georgia" w:hAnsi="Georgia"/>
          <w:color w:val="666666"/>
          <w:sz w:val="31"/>
          <w:szCs w:val="31"/>
        </w:rPr>
        <w:t>基本的阴影贴图</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基本的阴影贴图算法包含两个步骤。首先，从光源的视角将场景渲染一次，只计算每个片断的深度。接着从正常的视角把场景再渲染一次，渲染时要测试当前片断是否位于阴影中。</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w:t>
      </w:r>
      <w:r>
        <w:rPr>
          <w:rFonts w:ascii="Georgia" w:hAnsi="Georgia"/>
          <w:color w:val="666666"/>
          <w:sz w:val="21"/>
          <w:szCs w:val="21"/>
        </w:rPr>
        <w:t>是否在阴影中</w:t>
      </w:r>
      <w:r>
        <w:rPr>
          <w:rFonts w:ascii="Georgia" w:hAnsi="Georgia"/>
          <w:color w:val="666666"/>
          <w:sz w:val="21"/>
          <w:szCs w:val="21"/>
        </w:rPr>
        <w:t>”</w:t>
      </w:r>
      <w:r>
        <w:rPr>
          <w:rFonts w:ascii="Georgia" w:hAnsi="Georgia"/>
          <w:color w:val="666666"/>
          <w:sz w:val="21"/>
          <w:szCs w:val="21"/>
        </w:rPr>
        <w:t>的测试实际上非常简单。如果当前采样点比阴影贴图中的同一点离光源更远，那说明场景中有一个物体比当前采样点离光源更近；即当前片断位于阴影中。</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下图可以帮你理解上述原理：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6055995" cy="2587625"/>
            <wp:effectExtent l="0" t="0" r="1905" b="3175"/>
            <wp:docPr id="103" name="图片 103" descr="shadow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hadowmapp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55995" cy="2587625"/>
                    </a:xfrm>
                    <a:prstGeom prst="rect">
                      <a:avLst/>
                    </a:prstGeom>
                    <a:noFill/>
                    <a:ln>
                      <a:noFill/>
                    </a:ln>
                  </pic:spPr>
                </pic:pic>
              </a:graphicData>
            </a:graphic>
          </wp:inline>
        </w:drawing>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渲染阴影贴图</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本课只考虑平行光</w:t>
      </w:r>
      <w:r>
        <w:rPr>
          <w:rFonts w:ascii="Georgia" w:hAnsi="Georgia"/>
          <w:color w:val="666666"/>
          <w:sz w:val="21"/>
          <w:szCs w:val="21"/>
        </w:rPr>
        <w:t>——</w:t>
      </w:r>
      <w:r>
        <w:rPr>
          <w:rFonts w:ascii="Georgia" w:hAnsi="Georgia"/>
          <w:color w:val="666666"/>
          <w:sz w:val="21"/>
          <w:szCs w:val="21"/>
        </w:rPr>
        <w:t>一种位于无限远处，其光线可视为相互平行的光源。故可用正交投影矩阵来渲染阴影贴图。正交投影矩阵和一般的透视投影矩阵差不多，只不过未考虑透视</w:t>
      </w:r>
      <w:r>
        <w:rPr>
          <w:rFonts w:ascii="Georgia" w:hAnsi="Georgia"/>
          <w:color w:val="666666"/>
          <w:sz w:val="21"/>
          <w:szCs w:val="21"/>
        </w:rPr>
        <w:t>——</w:t>
      </w:r>
      <w:r>
        <w:rPr>
          <w:rFonts w:ascii="Georgia" w:hAnsi="Georgia"/>
          <w:color w:val="666666"/>
          <w:sz w:val="21"/>
          <w:szCs w:val="21"/>
        </w:rPr>
        <w:t>因此无论距离相机多远，物体的大小看起来都是一样的。</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设置渲染目标和</w:t>
      </w:r>
      <w:r>
        <w:rPr>
          <w:rFonts w:ascii="Georgia" w:hAnsi="Georgia"/>
          <w:color w:val="666666"/>
        </w:rPr>
        <w:t>MVP</w:t>
      </w:r>
      <w:r>
        <w:rPr>
          <w:rFonts w:ascii="Georgia" w:hAnsi="Georgia"/>
          <w:color w:val="666666"/>
        </w:rPr>
        <w:t>矩阵</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十四课中，大家学习了把场景渲染到纹理，以便</w:t>
      </w:r>
      <w:proofErr w:type="gramStart"/>
      <w:r>
        <w:rPr>
          <w:rFonts w:ascii="Georgia" w:hAnsi="Georgia"/>
          <w:color w:val="666666"/>
          <w:sz w:val="21"/>
          <w:szCs w:val="21"/>
        </w:rPr>
        <w:t>稍后从</w:t>
      </w:r>
      <w:proofErr w:type="gramEnd"/>
      <w:r>
        <w:rPr>
          <w:rFonts w:ascii="Georgia" w:hAnsi="Georgia"/>
          <w:color w:val="666666"/>
          <w:sz w:val="21"/>
          <w:szCs w:val="21"/>
        </w:rPr>
        <w:t>shader</w:t>
      </w:r>
      <w:r>
        <w:rPr>
          <w:rFonts w:ascii="Georgia" w:hAnsi="Georgia"/>
          <w:color w:val="666666"/>
          <w:sz w:val="21"/>
          <w:szCs w:val="21"/>
        </w:rPr>
        <w:t>中访问的方法。</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这里采用了一幅</w:t>
      </w:r>
      <w:r>
        <w:rPr>
          <w:rFonts w:ascii="Georgia" w:hAnsi="Georgia"/>
          <w:color w:val="666666"/>
          <w:sz w:val="21"/>
          <w:szCs w:val="21"/>
        </w:rPr>
        <w:t>1024x1024</w:t>
      </w:r>
      <w:r>
        <w:rPr>
          <w:rFonts w:ascii="Georgia" w:hAnsi="Georgia"/>
          <w:color w:val="666666"/>
          <w:sz w:val="21"/>
          <w:szCs w:val="21"/>
        </w:rPr>
        <w:t>、</w:t>
      </w:r>
      <w:r>
        <w:rPr>
          <w:rFonts w:ascii="Georgia" w:hAnsi="Georgia"/>
          <w:color w:val="666666"/>
          <w:sz w:val="21"/>
          <w:szCs w:val="21"/>
        </w:rPr>
        <w:t>16</w:t>
      </w:r>
      <w:r>
        <w:rPr>
          <w:rFonts w:ascii="Georgia" w:hAnsi="Georgia"/>
          <w:color w:val="666666"/>
          <w:sz w:val="21"/>
          <w:szCs w:val="21"/>
        </w:rPr>
        <w:t>位深度的纹理来存储阴影贴图。对于阴影贴图来说，通常</w:t>
      </w:r>
      <w:r>
        <w:rPr>
          <w:rFonts w:ascii="Georgia" w:hAnsi="Georgia"/>
          <w:color w:val="666666"/>
          <w:sz w:val="21"/>
          <w:szCs w:val="21"/>
        </w:rPr>
        <w:t>16</w:t>
      </w:r>
      <w:r>
        <w:rPr>
          <w:rFonts w:ascii="Georgia" w:hAnsi="Georgia"/>
          <w:color w:val="666666"/>
          <w:sz w:val="21"/>
          <w:szCs w:val="21"/>
        </w:rPr>
        <w:t>位绰绰有余</w:t>
      </w:r>
      <w:r>
        <w:rPr>
          <w:rFonts w:ascii="Georgia" w:hAnsi="Georgia"/>
          <w:color w:val="666666"/>
          <w:sz w:val="21"/>
          <w:szCs w:val="21"/>
        </w:rPr>
        <w:t>;</w:t>
      </w:r>
      <w:r>
        <w:rPr>
          <w:rFonts w:ascii="Georgia" w:hAnsi="Georgia"/>
          <w:color w:val="666666"/>
          <w:sz w:val="21"/>
          <w:szCs w:val="21"/>
        </w:rPr>
        <w:t>你可以自由地试试别的数值。注意，这里采用的是深度纹理，而非深度渲染缓冲区（这个要留到后面进行采样）。</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The</w:t>
      </w:r>
      <w:proofErr w:type="gramEnd"/>
      <w:r>
        <w:rPr>
          <w:color w:val="FFFFF1"/>
        </w:rPr>
        <w:t xml:space="preserve"> framebuffer, which regroups 0, 1, or more textures, and 0 or 1 depth buffer.</w:t>
      </w:r>
    </w:p>
    <w:p w:rsidR="004C2135" w:rsidRDefault="004C2135" w:rsidP="004C2135">
      <w:pPr>
        <w:pStyle w:val="HTML"/>
        <w:shd w:val="clear" w:color="auto" w:fill="23241F"/>
        <w:spacing w:before="240" w:after="240"/>
        <w:rPr>
          <w:color w:val="FFFFF1"/>
        </w:rPr>
      </w:pPr>
      <w:r>
        <w:rPr>
          <w:color w:val="FFFFF1"/>
        </w:rPr>
        <w:t xml:space="preserve"> GLuint FramebufferName = 0;</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glGenFramebuffers(</w:t>
      </w:r>
      <w:proofErr w:type="gramEnd"/>
      <w:r>
        <w:rPr>
          <w:color w:val="FFFFF1"/>
        </w:rPr>
        <w:t>1, &amp;FramebufferName);</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glBindFramebuffer(</w:t>
      </w:r>
      <w:proofErr w:type="gramEnd"/>
      <w:r>
        <w:rPr>
          <w:color w:val="FFFFF1"/>
        </w:rPr>
        <w:t>GL_FRAMEBUFFER, FramebufferName);</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 Depth texture. Slower than a depth buffer, but you can sample it later in your shader</w:t>
      </w:r>
    </w:p>
    <w:p w:rsidR="004C2135" w:rsidRDefault="004C2135" w:rsidP="004C2135">
      <w:pPr>
        <w:pStyle w:val="HTML"/>
        <w:shd w:val="clear" w:color="auto" w:fill="23241F"/>
        <w:spacing w:before="240" w:after="240"/>
        <w:rPr>
          <w:color w:val="FFFFF1"/>
        </w:rPr>
      </w:pPr>
      <w:r>
        <w:rPr>
          <w:color w:val="FFFFF1"/>
        </w:rPr>
        <w:t xml:space="preserve"> GLuint depthTexture;</w:t>
      </w:r>
    </w:p>
    <w:p w:rsidR="004C2135" w:rsidRDefault="004C2135" w:rsidP="004C2135">
      <w:pPr>
        <w:pStyle w:val="HTML"/>
        <w:shd w:val="clear" w:color="auto" w:fill="23241F"/>
        <w:spacing w:before="240" w:after="240"/>
        <w:rPr>
          <w:color w:val="FFFFF1"/>
        </w:rPr>
      </w:pPr>
      <w:r>
        <w:rPr>
          <w:color w:val="FFFFF1"/>
        </w:rPr>
        <w:lastRenderedPageBreak/>
        <w:t xml:space="preserve"> </w:t>
      </w:r>
      <w:proofErr w:type="gramStart"/>
      <w:r>
        <w:rPr>
          <w:color w:val="FFFFF1"/>
        </w:rPr>
        <w:t>glGenTextures(</w:t>
      </w:r>
      <w:proofErr w:type="gramEnd"/>
      <w:r>
        <w:rPr>
          <w:color w:val="FFFFF1"/>
        </w:rPr>
        <w:t>1, &amp;depthTexture);</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glBindTexture(</w:t>
      </w:r>
      <w:proofErr w:type="gramEnd"/>
      <w:r>
        <w:rPr>
          <w:color w:val="FFFFF1"/>
        </w:rPr>
        <w:t>GL_TEXTURE_2D, depthTexture);</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glTexImage2D(</w:t>
      </w:r>
      <w:proofErr w:type="gramEnd"/>
      <w:r>
        <w:rPr>
          <w:color w:val="FFFFF1"/>
        </w:rPr>
        <w:t>GL_TEXTURE_2D, 0,GL_DEPTH_COMPONENT16, 1024, 1024, 0,GL_DEPTH_COMPONENT, GL_FLOAT, 0);</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GL_TEXTURE_MAG_FILTER, GL_NEAREST);</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GL_TEXTURE_MIN_FILTER, GL_NEAREST);</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GL_TEXTURE_WRAP_S, GL_CLAMP_TO_EDGE);</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glTexParameteri(</w:t>
      </w:r>
      <w:proofErr w:type="gramEnd"/>
      <w:r>
        <w:rPr>
          <w:color w:val="FFFFF1"/>
        </w:rPr>
        <w:t>GL_TEXTURE_2D, GL_TEXTURE_WRAP_T, GL_CLAMP_TO_EDGE);</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glFramebufferTexture(</w:t>
      </w:r>
      <w:proofErr w:type="gramEnd"/>
      <w:r>
        <w:rPr>
          <w:color w:val="FFFFF1"/>
        </w:rPr>
        <w:t>GL_FRAMEBUFFER, GL_DEPTH_ATTACHMENT, depthTexture, 0);</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glDrawBuffer(</w:t>
      </w:r>
      <w:proofErr w:type="gramEnd"/>
      <w:r>
        <w:rPr>
          <w:color w:val="FFFFF1"/>
        </w:rPr>
        <w:t xml:space="preserve">GL_NONE); // No color buffer is drawn to. </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Always</w:t>
      </w:r>
      <w:proofErr w:type="gramEnd"/>
      <w:r>
        <w:rPr>
          <w:color w:val="FFFFF1"/>
        </w:rPr>
        <w:t xml:space="preserve"> check that our framebuffer is ok</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glCheckFramebufferStatus(GL_FRAMEBUFFER) != GL_FRAMEBUFFER_COMPLETE)</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false;</w:t>
      </w:r>
    </w:p>
    <w:p w:rsidR="004C2135" w:rsidRDefault="004C2135" w:rsidP="004C2135">
      <w:pPr>
        <w:pStyle w:val="HTML"/>
        <w:shd w:val="clear" w:color="auto" w:fill="23241F"/>
        <w:spacing w:before="240" w:after="240"/>
        <w:rPr>
          <w:color w:val="FFFFF1"/>
        </w:rPr>
      </w:pP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MVP</w:t>
      </w:r>
      <w:r>
        <w:rPr>
          <w:rFonts w:ascii="Georgia" w:hAnsi="Georgia"/>
          <w:color w:val="666666"/>
          <w:sz w:val="21"/>
          <w:szCs w:val="21"/>
        </w:rPr>
        <w:t>矩阵用于从光源的视角绘制场景，其计算过程如下：</w:t>
      </w:r>
    </w:p>
    <w:p w:rsidR="004C2135" w:rsidRDefault="004C2135" w:rsidP="004C2135">
      <w:pPr>
        <w:widowControl/>
        <w:numPr>
          <w:ilvl w:val="0"/>
          <w:numId w:val="4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投影矩阵是正交矩阵，可将整个场景包含到一个</w:t>
      </w:r>
      <w:r>
        <w:rPr>
          <w:rFonts w:ascii="Georgia" w:hAnsi="Georgia"/>
          <w:color w:val="666666"/>
          <w:szCs w:val="21"/>
        </w:rPr>
        <w:t>AABB</w:t>
      </w:r>
      <w:r>
        <w:rPr>
          <w:rFonts w:ascii="Georgia" w:hAnsi="Georgia"/>
          <w:color w:val="666666"/>
          <w:szCs w:val="21"/>
        </w:rPr>
        <w:t>（</w:t>
      </w:r>
      <w:r>
        <w:rPr>
          <w:rFonts w:ascii="Georgia" w:hAnsi="Georgia"/>
          <w:color w:val="666666"/>
          <w:szCs w:val="21"/>
        </w:rPr>
        <w:t xml:space="preserve">axis-aligned box, </w:t>
      </w:r>
      <w:r>
        <w:rPr>
          <w:rFonts w:ascii="Georgia" w:hAnsi="Georgia"/>
          <w:color w:val="666666"/>
          <w:szCs w:val="21"/>
        </w:rPr>
        <w:t>轴向包围盒）里，该包围盒在</w:t>
      </w:r>
      <w:r>
        <w:rPr>
          <w:rFonts w:ascii="Georgia" w:hAnsi="Georgia"/>
          <w:color w:val="666666"/>
          <w:szCs w:val="21"/>
        </w:rPr>
        <w:t>X</w:t>
      </w:r>
      <w:r>
        <w:rPr>
          <w:rFonts w:ascii="Georgia" w:hAnsi="Georgia"/>
          <w:color w:val="666666"/>
          <w:szCs w:val="21"/>
        </w:rPr>
        <w:t>、</w:t>
      </w:r>
      <w:r>
        <w:rPr>
          <w:rFonts w:ascii="Georgia" w:hAnsi="Georgia"/>
          <w:color w:val="666666"/>
          <w:szCs w:val="21"/>
        </w:rPr>
        <w:t>Y</w:t>
      </w:r>
      <w:r>
        <w:rPr>
          <w:rFonts w:ascii="Georgia" w:hAnsi="Georgia"/>
          <w:color w:val="666666"/>
          <w:szCs w:val="21"/>
        </w:rPr>
        <w:t>、</w:t>
      </w:r>
      <w:r>
        <w:rPr>
          <w:rFonts w:ascii="Georgia" w:hAnsi="Georgia"/>
          <w:color w:val="666666"/>
          <w:szCs w:val="21"/>
        </w:rPr>
        <w:t>Z</w:t>
      </w:r>
      <w:r>
        <w:rPr>
          <w:rFonts w:ascii="Georgia" w:hAnsi="Georgia"/>
          <w:color w:val="666666"/>
          <w:szCs w:val="21"/>
        </w:rPr>
        <w:t>轴上的坐标范围分别为</w:t>
      </w:r>
      <w:r>
        <w:rPr>
          <w:rFonts w:ascii="Georgia" w:hAnsi="Georgia"/>
          <w:color w:val="666666"/>
          <w:szCs w:val="21"/>
        </w:rPr>
        <w:t>(-10,10)</w:t>
      </w:r>
      <w:r>
        <w:rPr>
          <w:rFonts w:ascii="Georgia" w:hAnsi="Georgia"/>
          <w:color w:val="666666"/>
          <w:szCs w:val="21"/>
        </w:rPr>
        <w:t>、</w:t>
      </w:r>
      <w:r>
        <w:rPr>
          <w:rFonts w:ascii="Georgia" w:hAnsi="Georgia"/>
          <w:color w:val="666666"/>
          <w:szCs w:val="21"/>
        </w:rPr>
        <w:t>(-10,10)</w:t>
      </w:r>
      <w:r>
        <w:rPr>
          <w:rFonts w:ascii="Georgia" w:hAnsi="Georgia"/>
          <w:color w:val="666666"/>
          <w:szCs w:val="21"/>
        </w:rPr>
        <w:t>、</w:t>
      </w:r>
      <w:r>
        <w:rPr>
          <w:rFonts w:ascii="Georgia" w:hAnsi="Georgia"/>
          <w:color w:val="666666"/>
          <w:szCs w:val="21"/>
        </w:rPr>
        <w:t>(-10,20)</w:t>
      </w:r>
      <w:r>
        <w:rPr>
          <w:rFonts w:ascii="Georgia" w:hAnsi="Georgia"/>
          <w:color w:val="666666"/>
          <w:szCs w:val="21"/>
        </w:rPr>
        <w:t>。这样做是为了让整个场景始终可见，这一点在</w:t>
      </w:r>
      <w:r>
        <w:rPr>
          <w:rFonts w:ascii="Georgia" w:hAnsi="Georgia"/>
          <w:color w:val="666666"/>
          <w:szCs w:val="21"/>
        </w:rPr>
        <w:t>“</w:t>
      </w:r>
      <w:r>
        <w:rPr>
          <w:rFonts w:ascii="Georgia" w:hAnsi="Georgia"/>
          <w:color w:val="666666"/>
          <w:szCs w:val="21"/>
        </w:rPr>
        <w:t>再进一步</w:t>
      </w:r>
      <w:r>
        <w:rPr>
          <w:rFonts w:ascii="Georgia" w:hAnsi="Georgia"/>
          <w:color w:val="666666"/>
          <w:szCs w:val="21"/>
        </w:rPr>
        <w:t>”</w:t>
      </w:r>
      <w:r>
        <w:rPr>
          <w:rFonts w:ascii="Georgia" w:hAnsi="Georgia"/>
          <w:color w:val="666666"/>
          <w:szCs w:val="21"/>
        </w:rPr>
        <w:t>小节还会讲到。</w:t>
      </w:r>
    </w:p>
    <w:p w:rsidR="004C2135" w:rsidRDefault="004C2135" w:rsidP="004C2135">
      <w:pPr>
        <w:widowControl/>
        <w:numPr>
          <w:ilvl w:val="0"/>
          <w:numId w:val="4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视图矩阵对场景做了旋转，这样在观察坐标系中，光源的方向就是</w:t>
      </w:r>
      <w:r>
        <w:rPr>
          <w:rFonts w:ascii="Georgia" w:hAnsi="Georgia"/>
          <w:color w:val="666666"/>
          <w:szCs w:val="21"/>
        </w:rPr>
        <w:t>-Z</w:t>
      </w:r>
      <w:r>
        <w:rPr>
          <w:rFonts w:ascii="Georgia" w:hAnsi="Georgia"/>
          <w:color w:val="666666"/>
          <w:szCs w:val="21"/>
        </w:rPr>
        <w:t>方向（需要温习</w:t>
      </w:r>
      <w:r>
        <w:rPr>
          <w:rFonts w:ascii="Georgia" w:hAnsi="Georgia"/>
          <w:color w:val="666666"/>
          <w:szCs w:val="21"/>
        </w:rPr>
        <w:t>[</w:t>
      </w:r>
      <w:r>
        <w:rPr>
          <w:rFonts w:ascii="Georgia" w:hAnsi="Georgia"/>
          <w:color w:val="666666"/>
          <w:szCs w:val="21"/>
        </w:rPr>
        <w:t>第三课</w:t>
      </w:r>
      <w:r>
        <w:rPr>
          <w:rFonts w:ascii="Georgia" w:hAnsi="Georgia"/>
          <w:color w:val="666666"/>
          <w:szCs w:val="21"/>
        </w:rPr>
        <w:t>]</w:t>
      </w:r>
    </w:p>
    <w:p w:rsidR="004C2135" w:rsidRDefault="004C2135" w:rsidP="004C2135">
      <w:pPr>
        <w:widowControl/>
        <w:numPr>
          <w:ilvl w:val="0"/>
          <w:numId w:val="43"/>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模型矩阵可设为任意值。</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glm::vec3</w:t>
      </w:r>
      <w:proofErr w:type="gramEnd"/>
      <w:r>
        <w:rPr>
          <w:color w:val="FFFFF1"/>
        </w:rPr>
        <w:t xml:space="preserve"> lightInvDir = glm::vec3(0.5f,2,2);</w:t>
      </w:r>
    </w:p>
    <w:p w:rsidR="004C2135" w:rsidRDefault="004C2135" w:rsidP="004C2135">
      <w:pPr>
        <w:pStyle w:val="HTML"/>
        <w:shd w:val="clear" w:color="auto" w:fill="23241F"/>
        <w:spacing w:before="240" w:after="240"/>
        <w:rPr>
          <w:color w:val="FFFFF1"/>
        </w:rPr>
      </w:pPr>
      <w:r>
        <w:rPr>
          <w:color w:val="FFFFF1"/>
        </w:rPr>
        <w:t xml:space="preserve"> // Compute the MVP matrix from the light's point of view</w:t>
      </w:r>
    </w:p>
    <w:p w:rsidR="004C2135" w:rsidRDefault="004C2135" w:rsidP="004C2135">
      <w:pPr>
        <w:pStyle w:val="HTML"/>
        <w:shd w:val="clear" w:color="auto" w:fill="23241F"/>
        <w:spacing w:before="240" w:after="240"/>
        <w:rPr>
          <w:color w:val="FFFFF1"/>
        </w:rPr>
      </w:pPr>
      <w:r>
        <w:rPr>
          <w:color w:val="FFFFF1"/>
        </w:rPr>
        <w:lastRenderedPageBreak/>
        <w:t xml:space="preserve"> </w:t>
      </w:r>
      <w:proofErr w:type="gramStart"/>
      <w:r>
        <w:rPr>
          <w:color w:val="FFFFF1"/>
        </w:rPr>
        <w:t>glm::mat4</w:t>
      </w:r>
      <w:proofErr w:type="gramEnd"/>
      <w:r>
        <w:rPr>
          <w:color w:val="FFFFF1"/>
        </w:rPr>
        <w:t xml:space="preserve"> depthProjectionMatrix = glm::ortho(-10,10,-10,10,-10,20);</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depthViewMatrix = glm::lookAt(lightInvDir, glm::vec3(0,0,0), glm::vec3(0,1,0));</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depthModelMatrix = glm::mat4(1.0);</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glm::mat4</w:t>
      </w:r>
      <w:proofErr w:type="gramEnd"/>
      <w:r>
        <w:rPr>
          <w:color w:val="FFFFF1"/>
        </w:rPr>
        <w:t xml:space="preserve"> depthMVP = depthProjectionMatrix * depthViewMatrix * depthModelMatrix; </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 Send our transformation to the currently bound shader,</w:t>
      </w:r>
    </w:p>
    <w:p w:rsidR="004C2135" w:rsidRDefault="004C2135" w:rsidP="004C2135">
      <w:pPr>
        <w:pStyle w:val="HTML"/>
        <w:shd w:val="clear" w:color="auto" w:fill="23241F"/>
        <w:spacing w:before="240" w:after="240"/>
        <w:rPr>
          <w:color w:val="FFFFF1"/>
        </w:rPr>
      </w:pPr>
      <w:r>
        <w:rPr>
          <w:color w:val="FFFFF1"/>
        </w:rPr>
        <w:t xml:space="preserve"> // in the "MVP" uniform</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glUniformMatrix4fv(</w:t>
      </w:r>
      <w:proofErr w:type="gramEnd"/>
      <w:r>
        <w:rPr>
          <w:color w:val="FFFFF1"/>
        </w:rPr>
        <w:t>depthMatrixID, 1, GL_FALSE, &amp;depthMVP[0][0])</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Shaders</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这一次渲染中所用的着色器很简单。顶点着色</w:t>
      </w:r>
      <w:proofErr w:type="gramStart"/>
      <w:r>
        <w:rPr>
          <w:rFonts w:ascii="Georgia" w:hAnsi="Georgia"/>
          <w:color w:val="666666"/>
          <w:sz w:val="21"/>
          <w:szCs w:val="21"/>
        </w:rPr>
        <w:t>器仅仅</w:t>
      </w:r>
      <w:proofErr w:type="gramEnd"/>
      <w:r>
        <w:rPr>
          <w:rFonts w:ascii="Georgia" w:hAnsi="Georgia"/>
          <w:color w:val="666666"/>
          <w:sz w:val="21"/>
          <w:szCs w:val="21"/>
        </w:rPr>
        <w:t>简单地计算一下顶点的齐次坐标：</w:t>
      </w:r>
    </w:p>
    <w:p w:rsidR="004C2135" w:rsidRDefault="004C2135" w:rsidP="004C2135">
      <w:pPr>
        <w:pStyle w:val="HTML"/>
        <w:shd w:val="clear" w:color="auto" w:fill="23241F"/>
        <w:spacing w:before="240" w:after="240"/>
        <w:rPr>
          <w:color w:val="FFFFF1"/>
        </w:rPr>
      </w:pPr>
      <w:r>
        <w:rPr>
          <w:color w:val="FFFFF1"/>
        </w:rPr>
        <w:t>#version 330 core</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Input vertex data, different for all executions of this shader.</w:t>
      </w:r>
    </w:p>
    <w:p w:rsidR="004C2135" w:rsidRDefault="004C2135" w:rsidP="004C2135">
      <w:pPr>
        <w:pStyle w:val="HTML"/>
        <w:shd w:val="clear" w:color="auto" w:fill="23241F"/>
        <w:spacing w:before="240" w:after="240"/>
        <w:rPr>
          <w:color w:val="FFFFF1"/>
        </w:rPr>
      </w:pPr>
      <w:proofErr w:type="gramStart"/>
      <w:r>
        <w:rPr>
          <w:color w:val="FFFFF1"/>
        </w:rPr>
        <w:t>layout(</w:t>
      </w:r>
      <w:proofErr w:type="gramEnd"/>
      <w:r>
        <w:rPr>
          <w:color w:val="FFFFF1"/>
        </w:rPr>
        <w:t>location = 0) in vec3 vertexPosition_modelspace;</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Values that stay constant for the whole mesh.</w:t>
      </w:r>
    </w:p>
    <w:p w:rsidR="004C2135" w:rsidRDefault="004C2135" w:rsidP="004C2135">
      <w:pPr>
        <w:pStyle w:val="HTML"/>
        <w:shd w:val="clear" w:color="auto" w:fill="23241F"/>
        <w:spacing w:before="240" w:after="240"/>
        <w:rPr>
          <w:color w:val="FFFFF1"/>
        </w:rPr>
      </w:pPr>
      <w:proofErr w:type="gramStart"/>
      <w:r>
        <w:rPr>
          <w:color w:val="FFFFF1"/>
        </w:rPr>
        <w:t>uniform</w:t>
      </w:r>
      <w:proofErr w:type="gramEnd"/>
      <w:r>
        <w:rPr>
          <w:color w:val="FFFFF1"/>
        </w:rPr>
        <w:t xml:space="preserve"> mat4 depthMVP;</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HTML"/>
        <w:shd w:val="clear" w:color="auto" w:fill="23241F"/>
        <w:spacing w:before="240" w:after="240"/>
        <w:rPr>
          <w:color w:val="FFFFF1"/>
        </w:rPr>
      </w:pPr>
      <w:r>
        <w:rPr>
          <w:color w:val="FFFFF1"/>
        </w:rPr>
        <w:t xml:space="preserve">    gl_Position </w:t>
      </w:r>
      <w:proofErr w:type="gramStart"/>
      <w:r>
        <w:rPr>
          <w:color w:val="FFFFF1"/>
        </w:rPr>
        <w:t>=  depthMVP</w:t>
      </w:r>
      <w:proofErr w:type="gramEnd"/>
      <w:r>
        <w:rPr>
          <w:color w:val="FFFFF1"/>
        </w:rPr>
        <w:t xml:space="preserve"> * vec4(vertexPosition_modelspace,1);</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fragment shader</w:t>
      </w:r>
      <w:r>
        <w:rPr>
          <w:rFonts w:ascii="Georgia" w:hAnsi="Georgia"/>
          <w:color w:val="666666"/>
          <w:sz w:val="21"/>
          <w:szCs w:val="21"/>
        </w:rPr>
        <w:t>同样简单：只需将片断的深度值写到</w:t>
      </w:r>
      <w:r>
        <w:rPr>
          <w:rFonts w:ascii="Georgia" w:hAnsi="Georgia"/>
          <w:color w:val="666666"/>
          <w:sz w:val="21"/>
          <w:szCs w:val="21"/>
        </w:rPr>
        <w:t>location 0</w:t>
      </w:r>
      <w:r>
        <w:rPr>
          <w:rFonts w:ascii="Georgia" w:hAnsi="Georgia"/>
          <w:color w:val="666666"/>
          <w:sz w:val="21"/>
          <w:szCs w:val="21"/>
        </w:rPr>
        <w:t>（即写入深度纹理）。</w:t>
      </w:r>
    </w:p>
    <w:p w:rsidR="004C2135" w:rsidRDefault="004C2135" w:rsidP="004C2135">
      <w:pPr>
        <w:pStyle w:val="HTML"/>
        <w:shd w:val="clear" w:color="auto" w:fill="23241F"/>
        <w:spacing w:before="240" w:after="240"/>
        <w:rPr>
          <w:color w:val="FFFFF1"/>
        </w:rPr>
      </w:pPr>
      <w:r>
        <w:rPr>
          <w:color w:val="FFFFF1"/>
        </w:rPr>
        <w:lastRenderedPageBreak/>
        <w:t>#version 330 core</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Ouput data</w:t>
      </w:r>
    </w:p>
    <w:p w:rsidR="004C2135" w:rsidRDefault="004C2135" w:rsidP="004C2135">
      <w:pPr>
        <w:pStyle w:val="HTML"/>
        <w:shd w:val="clear" w:color="auto" w:fill="23241F"/>
        <w:spacing w:before="240" w:after="240"/>
        <w:rPr>
          <w:color w:val="FFFFF1"/>
        </w:rPr>
      </w:pPr>
      <w:proofErr w:type="gramStart"/>
      <w:r>
        <w:rPr>
          <w:color w:val="FFFFF1"/>
        </w:rPr>
        <w:t>layout(</w:t>
      </w:r>
      <w:proofErr w:type="gramEnd"/>
      <w:r>
        <w:rPr>
          <w:color w:val="FFFFF1"/>
        </w:rPr>
        <w:t>location = 0) out float fragmentdepth;</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proofErr w:type="gramStart"/>
      <w:r>
        <w:rPr>
          <w:color w:val="FFFFF1"/>
        </w:rPr>
        <w:t>void</w:t>
      </w:r>
      <w:proofErr w:type="gramEnd"/>
      <w:r>
        <w:rPr>
          <w:color w:val="FFFFF1"/>
        </w:rPr>
        <w:t xml:space="preserve"> main(){</w:t>
      </w:r>
    </w:p>
    <w:p w:rsidR="004C2135" w:rsidRDefault="004C2135" w:rsidP="004C2135">
      <w:pPr>
        <w:pStyle w:val="HTML"/>
        <w:shd w:val="clear" w:color="auto" w:fill="23241F"/>
        <w:spacing w:before="240" w:after="240"/>
        <w:rPr>
          <w:color w:val="FFFFF1"/>
        </w:rPr>
      </w:pPr>
      <w:r>
        <w:rPr>
          <w:color w:val="FFFFF1"/>
        </w:rPr>
        <w:t xml:space="preserve">    // Not really needed, OpenGL does it anyway</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fragmentdepth</w:t>
      </w:r>
      <w:proofErr w:type="gramEnd"/>
      <w:r>
        <w:rPr>
          <w:color w:val="FFFFF1"/>
        </w:rPr>
        <w:t xml:space="preserve"> = gl_FragCoord.z;</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渲染阴影贴图比渲染一般的场景要快一倍多，因为只需</w:t>
      </w:r>
      <w:proofErr w:type="gramStart"/>
      <w:r>
        <w:rPr>
          <w:rFonts w:ascii="Georgia" w:hAnsi="Georgia"/>
          <w:color w:val="666666"/>
          <w:sz w:val="21"/>
          <w:szCs w:val="21"/>
        </w:rPr>
        <w:t>写入低</w:t>
      </w:r>
      <w:proofErr w:type="gramEnd"/>
      <w:r>
        <w:rPr>
          <w:rFonts w:ascii="Georgia" w:hAnsi="Georgia"/>
          <w:color w:val="666666"/>
          <w:sz w:val="21"/>
          <w:szCs w:val="21"/>
        </w:rPr>
        <w:t>精度的深度值，不需要同时写深度值和颜色值。显存带宽往往是影响</w:t>
      </w:r>
      <w:r>
        <w:rPr>
          <w:rFonts w:ascii="Georgia" w:hAnsi="Georgia"/>
          <w:color w:val="666666"/>
          <w:sz w:val="21"/>
          <w:szCs w:val="21"/>
        </w:rPr>
        <w:t>GPU</w:t>
      </w:r>
      <w:r>
        <w:rPr>
          <w:rFonts w:ascii="Georgia" w:hAnsi="Georgia"/>
          <w:color w:val="666666"/>
          <w:sz w:val="21"/>
          <w:szCs w:val="21"/>
        </w:rPr>
        <w:t>性能的关键因素。</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结果</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渲染出的纹理如下所示：</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4873625" cy="4865370"/>
            <wp:effectExtent l="0" t="0" r="3175" b="0"/>
            <wp:docPr id="102" name="图片 102" descr="Depth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pthTextur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3625" cy="486537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颜色越深表示</w:t>
      </w:r>
      <w:r>
        <w:rPr>
          <w:rFonts w:ascii="Georgia" w:hAnsi="Georgia"/>
          <w:color w:val="666666"/>
          <w:sz w:val="21"/>
          <w:szCs w:val="21"/>
        </w:rPr>
        <w:t>z</w:t>
      </w:r>
      <w:r>
        <w:rPr>
          <w:rFonts w:ascii="Georgia" w:hAnsi="Georgia"/>
          <w:color w:val="666666"/>
          <w:sz w:val="21"/>
          <w:szCs w:val="21"/>
        </w:rPr>
        <w:t>值越小；</w:t>
      </w:r>
      <w:proofErr w:type="gramStart"/>
      <w:r>
        <w:rPr>
          <w:rFonts w:ascii="Georgia" w:hAnsi="Georgia"/>
          <w:color w:val="666666"/>
          <w:sz w:val="21"/>
          <w:szCs w:val="21"/>
        </w:rPr>
        <w:t>故墙面的</w:t>
      </w:r>
      <w:proofErr w:type="gramEnd"/>
      <w:r>
        <w:rPr>
          <w:rFonts w:ascii="Georgia" w:hAnsi="Georgia"/>
          <w:color w:val="666666"/>
          <w:sz w:val="21"/>
          <w:szCs w:val="21"/>
        </w:rPr>
        <w:t>右上角离相机更近。相反地，白色表示</w:t>
      </w:r>
      <w:r>
        <w:rPr>
          <w:rFonts w:ascii="Georgia" w:hAnsi="Georgia"/>
          <w:color w:val="666666"/>
          <w:sz w:val="21"/>
          <w:szCs w:val="21"/>
        </w:rPr>
        <w:t>z=1</w:t>
      </w:r>
      <w:r>
        <w:rPr>
          <w:rFonts w:ascii="Georgia" w:hAnsi="Georgia"/>
          <w:color w:val="666666"/>
          <w:sz w:val="21"/>
          <w:szCs w:val="21"/>
        </w:rPr>
        <w:t>（齐次坐标系中的值），离相机十分遥远。</w:t>
      </w:r>
    </w:p>
    <w:p w:rsidR="004C2135" w:rsidRDefault="004C2135" w:rsidP="004C2135">
      <w:pPr>
        <w:pStyle w:val="2"/>
        <w:shd w:val="clear" w:color="auto" w:fill="FFFFFF"/>
        <w:rPr>
          <w:rFonts w:ascii="Georgia" w:hAnsi="Georgia"/>
          <w:color w:val="666666"/>
          <w:sz w:val="31"/>
          <w:szCs w:val="31"/>
        </w:rPr>
      </w:pPr>
      <w:r>
        <w:rPr>
          <w:rFonts w:ascii="Georgia" w:hAnsi="Georgia"/>
          <w:color w:val="666666"/>
          <w:sz w:val="31"/>
          <w:szCs w:val="31"/>
        </w:rPr>
        <w:t>使用阴影贴图</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基本</w:t>
      </w:r>
      <w:r>
        <w:rPr>
          <w:rFonts w:ascii="Georgia" w:hAnsi="Georgia"/>
          <w:color w:val="666666"/>
        </w:rPr>
        <w:t>shader</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现在回到普通的着色器。对于每一个计算出的</w:t>
      </w:r>
      <w:r>
        <w:rPr>
          <w:rFonts w:ascii="Georgia" w:hAnsi="Georgia"/>
          <w:color w:val="666666"/>
          <w:sz w:val="21"/>
          <w:szCs w:val="21"/>
        </w:rPr>
        <w:t>fragment</w:t>
      </w:r>
      <w:r>
        <w:rPr>
          <w:rFonts w:ascii="Georgia" w:hAnsi="Georgia"/>
          <w:color w:val="666666"/>
          <w:sz w:val="21"/>
          <w:szCs w:val="21"/>
        </w:rPr>
        <w:t>，都要测试其是否位于阴影贴图之</w:t>
      </w:r>
      <w:r>
        <w:rPr>
          <w:rFonts w:ascii="Georgia" w:hAnsi="Georgia"/>
          <w:color w:val="666666"/>
          <w:sz w:val="21"/>
          <w:szCs w:val="21"/>
        </w:rPr>
        <w:t>“</w:t>
      </w:r>
      <w:r>
        <w:rPr>
          <w:rFonts w:ascii="Georgia" w:hAnsi="Georgia"/>
          <w:color w:val="666666"/>
          <w:sz w:val="21"/>
          <w:szCs w:val="21"/>
        </w:rPr>
        <w:t>后</w:t>
      </w:r>
      <w:r>
        <w:rPr>
          <w:rFonts w:ascii="Georgia" w:hAnsi="Georgia"/>
          <w:color w:val="666666"/>
          <w:sz w:val="21"/>
          <w:szCs w:val="21"/>
        </w:rPr>
        <w:t>”</w:t>
      </w:r>
      <w:r>
        <w:rPr>
          <w:rFonts w:ascii="Georgia" w:hAnsi="Georgia"/>
          <w:color w:val="666666"/>
          <w:sz w:val="21"/>
          <w:szCs w:val="2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为了做这个测试，需要计算：</w:t>
      </w:r>
      <w:r>
        <w:rPr>
          <w:rStyle w:val="a5"/>
          <w:rFonts w:ascii="Georgia" w:hAnsi="Georgia"/>
          <w:color w:val="666666"/>
          <w:sz w:val="21"/>
          <w:szCs w:val="21"/>
        </w:rPr>
        <w:t>在创建阴影贴图所用的坐标系中</w:t>
      </w:r>
      <w:r>
        <w:rPr>
          <w:rFonts w:ascii="Georgia" w:hAnsi="Georgia"/>
          <w:color w:val="666666"/>
          <w:sz w:val="21"/>
          <w:szCs w:val="21"/>
        </w:rPr>
        <w:t>，当前片断的坐标。因此要依次用通常的</w:t>
      </w:r>
      <w:r>
        <w:rPr>
          <w:rFonts w:ascii="Georgia" w:hAnsi="Georgia"/>
          <w:color w:val="666666"/>
          <w:sz w:val="21"/>
          <w:szCs w:val="21"/>
        </w:rPr>
        <w:t>MVP</w:t>
      </w:r>
      <w:r>
        <w:rPr>
          <w:rFonts w:ascii="Georgia" w:hAnsi="Georgia"/>
          <w:color w:val="666666"/>
          <w:sz w:val="21"/>
          <w:szCs w:val="21"/>
        </w:rPr>
        <w:t>矩阵和</w:t>
      </w:r>
      <w:r>
        <w:rPr>
          <w:rFonts w:ascii="Georgia" w:hAnsi="Georgia"/>
          <w:color w:val="666666"/>
          <w:sz w:val="21"/>
          <w:szCs w:val="21"/>
        </w:rPr>
        <w:t>depthMVP</w:t>
      </w:r>
      <w:r>
        <w:rPr>
          <w:rFonts w:ascii="Georgia" w:hAnsi="Georgia"/>
          <w:color w:val="666666"/>
          <w:sz w:val="21"/>
          <w:szCs w:val="21"/>
        </w:rPr>
        <w:t>矩阵对其做变换。</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不过还需要一些技巧。将</w:t>
      </w:r>
      <w:r>
        <w:rPr>
          <w:rFonts w:ascii="Georgia" w:hAnsi="Georgia"/>
          <w:color w:val="666666"/>
          <w:sz w:val="21"/>
          <w:szCs w:val="21"/>
        </w:rPr>
        <w:t>depthMVP</w:t>
      </w:r>
      <w:r>
        <w:rPr>
          <w:rFonts w:ascii="Georgia" w:hAnsi="Georgia"/>
          <w:color w:val="666666"/>
          <w:sz w:val="21"/>
          <w:szCs w:val="21"/>
        </w:rPr>
        <w:t>与顶点坐标相乘得到的是齐次坐标，坐标范围为</w:t>
      </w:r>
      <w:r>
        <w:rPr>
          <w:rFonts w:ascii="Georgia" w:hAnsi="Georgia"/>
          <w:color w:val="666666"/>
          <w:sz w:val="21"/>
          <w:szCs w:val="21"/>
        </w:rPr>
        <w:t>[-1,1]</w:t>
      </w:r>
      <w:r>
        <w:rPr>
          <w:rFonts w:ascii="Georgia" w:hAnsi="Georgia"/>
          <w:color w:val="666666"/>
          <w:sz w:val="21"/>
          <w:szCs w:val="21"/>
        </w:rPr>
        <w:t>，而纹理采样的取值范围却是</w:t>
      </w:r>
      <w:r>
        <w:rPr>
          <w:rFonts w:ascii="Georgia" w:hAnsi="Georgia"/>
          <w:color w:val="666666"/>
          <w:sz w:val="21"/>
          <w:szCs w:val="21"/>
        </w:rPr>
        <w:t>[0,1]</w:t>
      </w:r>
      <w:r>
        <w:rPr>
          <w:rFonts w:ascii="Georgia" w:hAnsi="Georgia"/>
          <w:color w:val="666666"/>
          <w:sz w:val="21"/>
          <w:szCs w:val="2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举个例子，位于屏幕中央的</w:t>
      </w:r>
      <w:r>
        <w:rPr>
          <w:rFonts w:ascii="Georgia" w:hAnsi="Georgia"/>
          <w:color w:val="666666"/>
          <w:sz w:val="21"/>
          <w:szCs w:val="21"/>
        </w:rPr>
        <w:t>fragment</w:t>
      </w:r>
      <w:r>
        <w:rPr>
          <w:rFonts w:ascii="Georgia" w:hAnsi="Georgia"/>
          <w:color w:val="666666"/>
          <w:sz w:val="21"/>
          <w:szCs w:val="21"/>
        </w:rPr>
        <w:t>的齐次坐标应该是</w:t>
      </w:r>
      <w:r>
        <w:rPr>
          <w:rFonts w:ascii="Georgia" w:hAnsi="Georgia"/>
          <w:color w:val="666666"/>
          <w:sz w:val="21"/>
          <w:szCs w:val="21"/>
        </w:rPr>
        <w:t>(0,0)</w:t>
      </w:r>
      <w:r>
        <w:rPr>
          <w:rFonts w:ascii="Georgia" w:hAnsi="Georgia"/>
          <w:color w:val="666666"/>
          <w:sz w:val="21"/>
          <w:szCs w:val="21"/>
        </w:rPr>
        <w:t>；但要对纹理中心进行采样，</w:t>
      </w:r>
      <w:r>
        <w:rPr>
          <w:rFonts w:ascii="Georgia" w:hAnsi="Georgia"/>
          <w:color w:val="666666"/>
          <w:sz w:val="21"/>
          <w:szCs w:val="21"/>
        </w:rPr>
        <w:t>UV</w:t>
      </w:r>
      <w:r>
        <w:rPr>
          <w:rFonts w:ascii="Georgia" w:hAnsi="Georgia"/>
          <w:color w:val="666666"/>
          <w:sz w:val="21"/>
          <w:szCs w:val="21"/>
        </w:rPr>
        <w:t>坐标就应该是</w:t>
      </w:r>
      <w:r>
        <w:rPr>
          <w:rFonts w:ascii="Georgia" w:hAnsi="Georgia"/>
          <w:color w:val="666666"/>
          <w:sz w:val="21"/>
          <w:szCs w:val="21"/>
        </w:rPr>
        <w:t>(0.5,0.5)</w:t>
      </w:r>
      <w:r>
        <w:rPr>
          <w:rFonts w:ascii="Georgia" w:hAnsi="Georgia"/>
          <w:color w:val="666666"/>
          <w:sz w:val="21"/>
          <w:szCs w:val="2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这个问题可以通过在片断着色器中调整采样坐标来修正，但用下面这个矩阵去乘齐次坐标则更为高效。这个矩阵将坐标除以</w:t>
      </w:r>
      <w:r>
        <w:rPr>
          <w:rFonts w:ascii="Georgia" w:hAnsi="Georgia"/>
          <w:color w:val="666666"/>
          <w:sz w:val="21"/>
          <w:szCs w:val="21"/>
        </w:rPr>
        <w:t>2</w:t>
      </w:r>
      <w:r>
        <w:rPr>
          <w:rFonts w:ascii="Georgia" w:hAnsi="Georgia"/>
          <w:color w:val="666666"/>
          <w:sz w:val="21"/>
          <w:szCs w:val="21"/>
        </w:rPr>
        <w:t>（主对角线上</w:t>
      </w:r>
      <w:r>
        <w:rPr>
          <w:rFonts w:ascii="Georgia" w:hAnsi="Georgia"/>
          <w:color w:val="666666"/>
          <w:sz w:val="21"/>
          <w:szCs w:val="21"/>
        </w:rPr>
        <w:t>[-1,1] -&gt; [-0.5, 0.5]</w:t>
      </w:r>
      <w:r>
        <w:rPr>
          <w:rFonts w:ascii="Georgia" w:hAnsi="Georgia"/>
          <w:color w:val="666666"/>
          <w:sz w:val="21"/>
          <w:szCs w:val="21"/>
        </w:rPr>
        <w:t>），然后平移（最后一行</w:t>
      </w:r>
      <w:r>
        <w:rPr>
          <w:rFonts w:ascii="Georgia" w:hAnsi="Georgia"/>
          <w:color w:val="666666"/>
          <w:sz w:val="21"/>
          <w:szCs w:val="21"/>
        </w:rPr>
        <w:t>[-0.5, 0.5] -&gt; [0,1]</w:t>
      </w:r>
      <w:r>
        <w:rPr>
          <w:rFonts w:ascii="Georgia" w:hAnsi="Georgia"/>
          <w:color w:val="666666"/>
          <w:sz w:val="21"/>
          <w:szCs w:val="21"/>
        </w:rPr>
        <w:t>）。</w:t>
      </w:r>
    </w:p>
    <w:p w:rsidR="004C2135" w:rsidRDefault="004C2135" w:rsidP="004C2135">
      <w:pPr>
        <w:pStyle w:val="HTML"/>
        <w:shd w:val="clear" w:color="auto" w:fill="23241F"/>
        <w:spacing w:before="240" w:after="240"/>
        <w:rPr>
          <w:color w:val="FFFFF1"/>
        </w:rPr>
      </w:pPr>
      <w:proofErr w:type="gramStart"/>
      <w:r>
        <w:rPr>
          <w:color w:val="FFFFF1"/>
        </w:rPr>
        <w:t>glm::mat4</w:t>
      </w:r>
      <w:proofErr w:type="gramEnd"/>
      <w:r>
        <w:rPr>
          <w:color w:val="FFFFF1"/>
        </w:rPr>
        <w:t xml:space="preserve"> biasMatrix(</w:t>
      </w:r>
    </w:p>
    <w:p w:rsidR="004C2135" w:rsidRDefault="004C2135" w:rsidP="004C2135">
      <w:pPr>
        <w:pStyle w:val="HTML"/>
        <w:shd w:val="clear" w:color="auto" w:fill="23241F"/>
        <w:spacing w:before="240" w:after="240"/>
        <w:rPr>
          <w:color w:val="FFFFF1"/>
        </w:rPr>
      </w:pPr>
      <w:r>
        <w:rPr>
          <w:color w:val="FFFFF1"/>
        </w:rPr>
        <w:t>0.5, 0.0, 0.0, 0.0,</w:t>
      </w:r>
    </w:p>
    <w:p w:rsidR="004C2135" w:rsidRDefault="004C2135" w:rsidP="004C2135">
      <w:pPr>
        <w:pStyle w:val="HTML"/>
        <w:shd w:val="clear" w:color="auto" w:fill="23241F"/>
        <w:spacing w:before="240" w:after="240"/>
        <w:rPr>
          <w:color w:val="FFFFF1"/>
        </w:rPr>
      </w:pPr>
      <w:r>
        <w:rPr>
          <w:color w:val="FFFFF1"/>
        </w:rPr>
        <w:t>0.0, 0.5, 0.0, 0.0,</w:t>
      </w:r>
    </w:p>
    <w:p w:rsidR="004C2135" w:rsidRDefault="004C2135" w:rsidP="004C2135">
      <w:pPr>
        <w:pStyle w:val="HTML"/>
        <w:shd w:val="clear" w:color="auto" w:fill="23241F"/>
        <w:spacing w:before="240" w:after="240"/>
        <w:rPr>
          <w:color w:val="FFFFF1"/>
        </w:rPr>
      </w:pPr>
      <w:r>
        <w:rPr>
          <w:color w:val="FFFFF1"/>
        </w:rPr>
        <w:t>0.0, 0.0, 0.5, 0.0,</w:t>
      </w:r>
    </w:p>
    <w:p w:rsidR="004C2135" w:rsidRDefault="004C2135" w:rsidP="004C2135">
      <w:pPr>
        <w:pStyle w:val="HTML"/>
        <w:shd w:val="clear" w:color="auto" w:fill="23241F"/>
        <w:spacing w:before="240" w:after="240"/>
        <w:rPr>
          <w:color w:val="FFFFF1"/>
        </w:rPr>
      </w:pPr>
      <w:r>
        <w:rPr>
          <w:color w:val="FFFFF1"/>
        </w:rPr>
        <w:t>0.5, 0.5, 0.5, 1.0</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HTML"/>
        <w:shd w:val="clear" w:color="auto" w:fill="23241F"/>
        <w:spacing w:before="240" w:after="240"/>
        <w:rPr>
          <w:color w:val="FFFFF1"/>
        </w:rPr>
      </w:pPr>
      <w:proofErr w:type="gramStart"/>
      <w:r>
        <w:rPr>
          <w:color w:val="FFFFF1"/>
        </w:rPr>
        <w:t>glm::mat4</w:t>
      </w:r>
      <w:proofErr w:type="gramEnd"/>
      <w:r>
        <w:rPr>
          <w:color w:val="FFFFF1"/>
        </w:rPr>
        <w:t xml:space="preserve"> depthBiasMVP = biasMatrix*depthMVP;</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终于可以写</w:t>
      </w:r>
      <w:r>
        <w:rPr>
          <w:rFonts w:ascii="Georgia" w:hAnsi="Georgia"/>
          <w:color w:val="666666"/>
          <w:sz w:val="21"/>
          <w:szCs w:val="21"/>
        </w:rPr>
        <w:t>vertex shader</w:t>
      </w:r>
      <w:r>
        <w:rPr>
          <w:rFonts w:ascii="Georgia" w:hAnsi="Georgia"/>
          <w:color w:val="666666"/>
          <w:sz w:val="21"/>
          <w:szCs w:val="21"/>
        </w:rPr>
        <w:t>了。</w:t>
      </w:r>
      <w:proofErr w:type="gramStart"/>
      <w:r>
        <w:rPr>
          <w:rFonts w:ascii="Georgia" w:hAnsi="Georgia"/>
          <w:color w:val="666666"/>
          <w:sz w:val="21"/>
          <w:szCs w:val="21"/>
        </w:rPr>
        <w:t>和之前</w:t>
      </w:r>
      <w:proofErr w:type="gramEnd"/>
      <w:r>
        <w:rPr>
          <w:rFonts w:ascii="Georgia" w:hAnsi="Georgia"/>
          <w:color w:val="666666"/>
          <w:sz w:val="21"/>
          <w:szCs w:val="21"/>
        </w:rPr>
        <w:t>的差不多，不过这次要输出两个坐标。</w:t>
      </w:r>
    </w:p>
    <w:p w:rsidR="004C2135" w:rsidRDefault="004C2135" w:rsidP="004C2135">
      <w:pPr>
        <w:widowControl/>
        <w:numPr>
          <w:ilvl w:val="0"/>
          <w:numId w:val="4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gl_Position</w:t>
      </w:r>
      <w:r>
        <w:rPr>
          <w:rFonts w:ascii="Georgia" w:hAnsi="Georgia"/>
          <w:color w:val="666666"/>
          <w:szCs w:val="21"/>
        </w:rPr>
        <w:t>是当前相机所在坐标系下的顶点坐标</w:t>
      </w:r>
    </w:p>
    <w:p w:rsidR="004C2135" w:rsidRDefault="004C2135" w:rsidP="004C2135">
      <w:pPr>
        <w:widowControl/>
        <w:numPr>
          <w:ilvl w:val="0"/>
          <w:numId w:val="44"/>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ShadowCoord</w:t>
      </w:r>
      <w:r>
        <w:rPr>
          <w:rFonts w:ascii="Georgia" w:hAnsi="Georgia"/>
          <w:color w:val="666666"/>
          <w:szCs w:val="21"/>
        </w:rPr>
        <w:t>是上一个相机（光源）所在坐标系下的顶点坐标</w:t>
      </w:r>
    </w:p>
    <w:p w:rsidR="004C2135" w:rsidRDefault="004C2135" w:rsidP="004C2135">
      <w:pPr>
        <w:pStyle w:val="HTML"/>
        <w:shd w:val="clear" w:color="auto" w:fill="23241F"/>
        <w:spacing w:before="240" w:after="240"/>
        <w:rPr>
          <w:color w:val="FFFFF1"/>
        </w:rPr>
      </w:pPr>
      <w:r>
        <w:rPr>
          <w:color w:val="FFFFF1"/>
        </w:rPr>
        <w:t xml:space="preserve">// Output position of the vertex, in clip </w:t>
      </w:r>
      <w:proofErr w:type="gramStart"/>
      <w:r>
        <w:rPr>
          <w:color w:val="FFFFF1"/>
        </w:rPr>
        <w:t>space :</w:t>
      </w:r>
      <w:proofErr w:type="gramEnd"/>
      <w:r>
        <w:rPr>
          <w:color w:val="FFFFF1"/>
        </w:rPr>
        <w:t xml:space="preserve"> MVP * position</w:t>
      </w:r>
    </w:p>
    <w:p w:rsidR="004C2135" w:rsidRDefault="004C2135" w:rsidP="004C2135">
      <w:pPr>
        <w:pStyle w:val="HTML"/>
        <w:shd w:val="clear" w:color="auto" w:fill="23241F"/>
        <w:spacing w:before="240" w:after="240"/>
        <w:rPr>
          <w:color w:val="FFFFF1"/>
        </w:rPr>
      </w:pPr>
      <w:r>
        <w:rPr>
          <w:color w:val="FFFFF1"/>
        </w:rPr>
        <w:t xml:space="preserve">gl_Position </w:t>
      </w:r>
      <w:proofErr w:type="gramStart"/>
      <w:r>
        <w:rPr>
          <w:color w:val="FFFFF1"/>
        </w:rPr>
        <w:t>=  MVP</w:t>
      </w:r>
      <w:proofErr w:type="gramEnd"/>
      <w:r>
        <w:rPr>
          <w:color w:val="FFFFF1"/>
        </w:rPr>
        <w:t xml:space="preserve"> * vec4(vertexPosition_modelspace,1);</w:t>
      </w:r>
    </w:p>
    <w:p w:rsidR="004C2135" w:rsidRDefault="004C2135" w:rsidP="004C2135">
      <w:pPr>
        <w:pStyle w:val="HTML"/>
        <w:shd w:val="clear" w:color="auto" w:fill="23241F"/>
        <w:spacing w:before="240" w:after="240"/>
        <w:rPr>
          <w:color w:val="FFFFF1"/>
        </w:rPr>
      </w:pP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Same</w:t>
      </w:r>
      <w:proofErr w:type="gramEnd"/>
      <w:r>
        <w:rPr>
          <w:color w:val="FFFFF1"/>
        </w:rPr>
        <w:t>, but with the light's view matrix</w:t>
      </w:r>
    </w:p>
    <w:p w:rsidR="004C2135" w:rsidRDefault="004C2135" w:rsidP="004C2135">
      <w:pPr>
        <w:pStyle w:val="HTML"/>
        <w:shd w:val="clear" w:color="auto" w:fill="23241F"/>
        <w:spacing w:before="240" w:after="240"/>
        <w:rPr>
          <w:color w:val="FFFFF1"/>
        </w:rPr>
      </w:pPr>
      <w:r>
        <w:rPr>
          <w:color w:val="FFFFF1"/>
        </w:rPr>
        <w:t xml:space="preserve">ShadowCoord = DepthBiasMVP * </w:t>
      </w:r>
      <w:proofErr w:type="gramStart"/>
      <w:r>
        <w:rPr>
          <w:color w:val="FFFFF1"/>
        </w:rPr>
        <w:t>vec4(</w:t>
      </w:r>
      <w:proofErr w:type="gramEnd"/>
      <w:r>
        <w:rPr>
          <w:color w:val="FFFFF1"/>
        </w:rPr>
        <w:t>vertexPosition_modelspace,1);</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fragment shader</w:t>
      </w:r>
      <w:r>
        <w:rPr>
          <w:rFonts w:ascii="Georgia" w:hAnsi="Georgia"/>
          <w:color w:val="666666"/>
          <w:sz w:val="21"/>
          <w:szCs w:val="21"/>
        </w:rPr>
        <w:t>就很简单了：</w:t>
      </w:r>
    </w:p>
    <w:p w:rsidR="004C2135" w:rsidRDefault="004C2135" w:rsidP="004C2135">
      <w:pPr>
        <w:widowControl/>
        <w:numPr>
          <w:ilvl w:val="0"/>
          <w:numId w:val="4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 xml:space="preserve">texture2D( shadowMap, ShadowCoord.xy ).z </w:t>
      </w:r>
      <w:r>
        <w:rPr>
          <w:rFonts w:ascii="Georgia" w:hAnsi="Georgia"/>
          <w:color w:val="666666"/>
          <w:szCs w:val="21"/>
        </w:rPr>
        <w:t>是光源到距离最近的遮挡物之间的距离。</w:t>
      </w:r>
    </w:p>
    <w:p w:rsidR="004C2135" w:rsidRDefault="004C2135" w:rsidP="004C2135">
      <w:pPr>
        <w:widowControl/>
        <w:numPr>
          <w:ilvl w:val="0"/>
          <w:numId w:val="45"/>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ShadowCoord.z</w:t>
      </w:r>
      <w:r>
        <w:rPr>
          <w:rFonts w:ascii="Georgia" w:hAnsi="Georgia"/>
          <w:color w:val="666666"/>
          <w:szCs w:val="21"/>
        </w:rPr>
        <w:t>是光源和当前片断之间的距离</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w:t>
      </w:r>
      <w:r>
        <w:rPr>
          <w:rFonts w:ascii="Georgia" w:hAnsi="Georgia"/>
          <w:color w:val="666666"/>
          <w:sz w:val="21"/>
          <w:szCs w:val="21"/>
        </w:rPr>
        <w:t>因此，若当前</w:t>
      </w:r>
      <w:r>
        <w:rPr>
          <w:rFonts w:ascii="Georgia" w:hAnsi="Georgia"/>
          <w:color w:val="666666"/>
          <w:sz w:val="21"/>
          <w:szCs w:val="21"/>
        </w:rPr>
        <w:t>fragment</w:t>
      </w:r>
      <w:r>
        <w:rPr>
          <w:rFonts w:ascii="Georgia" w:hAnsi="Georgia"/>
          <w:color w:val="666666"/>
          <w:sz w:val="21"/>
          <w:szCs w:val="21"/>
        </w:rPr>
        <w:t>比最近的遮挡物还远，那意味着这个片断位于（这个最近的遮挡物的）阴影中</w:t>
      </w:r>
    </w:p>
    <w:p w:rsidR="004C2135" w:rsidRDefault="004C2135" w:rsidP="004C2135">
      <w:pPr>
        <w:pStyle w:val="HTML"/>
        <w:shd w:val="clear" w:color="auto" w:fill="23241F"/>
        <w:spacing w:before="240" w:after="240"/>
        <w:rPr>
          <w:color w:val="FFFFF1"/>
        </w:rPr>
      </w:pPr>
      <w:proofErr w:type="gramStart"/>
      <w:r>
        <w:rPr>
          <w:color w:val="FFFFF1"/>
        </w:rPr>
        <w:t>float</w:t>
      </w:r>
      <w:proofErr w:type="gramEnd"/>
      <w:r>
        <w:rPr>
          <w:color w:val="FFFFF1"/>
        </w:rPr>
        <w:t xml:space="preserve"> visibility = 1.0;</w:t>
      </w:r>
    </w:p>
    <w:p w:rsidR="004C2135" w:rsidRDefault="004C2135" w:rsidP="004C2135">
      <w:pPr>
        <w:pStyle w:val="HTML"/>
        <w:shd w:val="clear" w:color="auto" w:fill="23241F"/>
        <w:spacing w:before="240" w:after="240"/>
        <w:rPr>
          <w:color w:val="FFFFF1"/>
        </w:rPr>
      </w:pPr>
      <w:proofErr w:type="gramStart"/>
      <w:r>
        <w:rPr>
          <w:color w:val="FFFFF1"/>
        </w:rPr>
        <w:t>if</w:t>
      </w:r>
      <w:proofErr w:type="gramEnd"/>
      <w:r>
        <w:rPr>
          <w:color w:val="FFFFF1"/>
        </w:rPr>
        <w:t xml:space="preserve"> ( texture2D( shadowMap, ShadowCoord.xy ).z  &lt;  ShadowCoord.z){</w:t>
      </w:r>
    </w:p>
    <w:p w:rsidR="004C2135" w:rsidRDefault="004C2135" w:rsidP="004C2135">
      <w:pPr>
        <w:pStyle w:val="HTML"/>
        <w:shd w:val="clear" w:color="auto" w:fill="23241F"/>
        <w:spacing w:before="240" w:after="240"/>
        <w:rPr>
          <w:color w:val="FFFFF1"/>
        </w:rPr>
      </w:pPr>
      <w:proofErr w:type="gramStart"/>
      <w:r>
        <w:rPr>
          <w:color w:val="FFFFF1"/>
        </w:rPr>
        <w:lastRenderedPageBreak/>
        <w:t>visibility</w:t>
      </w:r>
      <w:proofErr w:type="gramEnd"/>
      <w:r>
        <w:rPr>
          <w:color w:val="FFFFF1"/>
        </w:rPr>
        <w:t xml:space="preserve"> = 0.5;</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我们只需把这个原理加到光照计算中。当然，环境光分量无需改动，毕竟这只分量是个为了模拟一些光亮，让即使处在阴影或黑暗中的物体也能显出轮廓来（否则就会是纯黑色）。</w:t>
      </w:r>
    </w:p>
    <w:p w:rsidR="004C2135" w:rsidRDefault="004C2135" w:rsidP="004C2135">
      <w:pPr>
        <w:pStyle w:val="HTML"/>
        <w:shd w:val="clear" w:color="auto" w:fill="23241F"/>
        <w:spacing w:before="240" w:after="240"/>
        <w:rPr>
          <w:color w:val="FFFFF1"/>
        </w:rPr>
      </w:pPr>
      <w:proofErr w:type="gramStart"/>
      <w:r>
        <w:rPr>
          <w:color w:val="FFFFF1"/>
        </w:rPr>
        <w:t>color</w:t>
      </w:r>
      <w:proofErr w:type="gramEnd"/>
      <w:r>
        <w:rPr>
          <w:color w:val="FFFFF1"/>
        </w:rPr>
        <w:t xml:space="preserve"> =</w:t>
      </w: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Ambiant :</w:t>
      </w:r>
      <w:proofErr w:type="gramEnd"/>
      <w:r>
        <w:rPr>
          <w:color w:val="FFFFF1"/>
        </w:rPr>
        <w:t xml:space="preserve"> simulates indirect lighting</w:t>
      </w:r>
    </w:p>
    <w:p w:rsidR="004C2135" w:rsidRDefault="004C2135" w:rsidP="004C2135">
      <w:pPr>
        <w:pStyle w:val="HTML"/>
        <w:shd w:val="clear" w:color="auto" w:fill="23241F"/>
        <w:spacing w:before="240" w:after="240"/>
        <w:rPr>
          <w:color w:val="FFFFF1"/>
        </w:rPr>
      </w:pPr>
      <w:r>
        <w:rPr>
          <w:color w:val="FFFFF1"/>
        </w:rPr>
        <w:t xml:space="preserve"> MaterialAmbiantColor +</w:t>
      </w: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Diffuse :</w:t>
      </w:r>
      <w:proofErr w:type="gramEnd"/>
      <w:r>
        <w:rPr>
          <w:color w:val="FFFFF1"/>
        </w:rPr>
        <w:t xml:space="preserve"> "color" of the object</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visibility</w:t>
      </w:r>
      <w:proofErr w:type="gramEnd"/>
      <w:r>
        <w:rPr>
          <w:color w:val="FFFFF1"/>
        </w:rPr>
        <w:t xml:space="preserve"> * MaterialDiffuseColor * LightColor * LightPower * cosTheta+</w:t>
      </w: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Specular :</w:t>
      </w:r>
      <w:proofErr w:type="gramEnd"/>
      <w:r>
        <w:rPr>
          <w:color w:val="FFFFF1"/>
        </w:rPr>
        <w:t xml:space="preserve"> reflective highlight, like a mirror</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visibility</w:t>
      </w:r>
      <w:proofErr w:type="gramEnd"/>
      <w:r>
        <w:rPr>
          <w:color w:val="FFFFF1"/>
        </w:rPr>
        <w:t xml:space="preserve"> * MaterialSpecularColor * LightColor * LightPower * pow(cosAlpha,5);</w:t>
      </w:r>
    </w:p>
    <w:p w:rsidR="004C2135" w:rsidRDefault="004C2135" w:rsidP="004C2135">
      <w:pPr>
        <w:pStyle w:val="3"/>
        <w:shd w:val="clear" w:color="auto" w:fill="FFFFFF"/>
        <w:rPr>
          <w:rFonts w:ascii="Georgia" w:hAnsi="Georgia"/>
          <w:color w:val="666666"/>
        </w:rPr>
      </w:pPr>
      <w:r>
        <w:rPr>
          <w:rFonts w:ascii="Georgia" w:hAnsi="Georgia"/>
          <w:color w:val="666666"/>
        </w:rPr>
        <w:t>结果</w:t>
      </w:r>
      <w:r>
        <w:rPr>
          <w:rFonts w:ascii="Georgia" w:hAnsi="Georgia"/>
          <w:color w:val="666666"/>
        </w:rPr>
        <w:t>——</w:t>
      </w:r>
      <w:r>
        <w:rPr>
          <w:rFonts w:ascii="Georgia" w:hAnsi="Georgia"/>
          <w:color w:val="666666"/>
        </w:rPr>
        <w:t>阴影瑕疵（</w:t>
      </w:r>
      <w:r>
        <w:rPr>
          <w:rFonts w:ascii="Georgia" w:hAnsi="Georgia"/>
          <w:color w:val="666666"/>
        </w:rPr>
        <w:t>Shadow acne</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这是目前的代码渲染的结果。很明显，大体的思想是实现了，不过质量不尽如人意。</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101" name="图片 101" descr="1rstTry-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rstTry-1024x79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逐一检查图中的问题。代码有两个工程：</w:t>
      </w:r>
      <w:r>
        <w:rPr>
          <w:rFonts w:ascii="Georgia" w:hAnsi="Georgia"/>
          <w:color w:val="666666"/>
          <w:sz w:val="21"/>
          <w:szCs w:val="21"/>
        </w:rPr>
        <w:t>shadowmaps</w:t>
      </w:r>
      <w:r>
        <w:rPr>
          <w:rFonts w:ascii="Georgia" w:hAnsi="Georgia"/>
          <w:color w:val="666666"/>
          <w:sz w:val="21"/>
          <w:szCs w:val="21"/>
        </w:rPr>
        <w:t>和</w:t>
      </w:r>
      <w:r>
        <w:rPr>
          <w:rFonts w:ascii="Georgia" w:hAnsi="Georgia"/>
          <w:color w:val="666666"/>
          <w:sz w:val="21"/>
          <w:szCs w:val="21"/>
        </w:rPr>
        <w:t>shadowmaps_simple</w:t>
      </w:r>
      <w:r>
        <w:rPr>
          <w:rFonts w:ascii="Georgia" w:hAnsi="Georgia"/>
          <w:color w:val="666666"/>
          <w:sz w:val="21"/>
          <w:szCs w:val="21"/>
        </w:rPr>
        <w:t>，任选一项。</w:t>
      </w:r>
      <w:r>
        <w:rPr>
          <w:rFonts w:ascii="Georgia" w:hAnsi="Georgia"/>
          <w:color w:val="666666"/>
          <w:sz w:val="21"/>
          <w:szCs w:val="21"/>
        </w:rPr>
        <w:t>simple</w:t>
      </w:r>
      <w:r>
        <w:rPr>
          <w:rFonts w:ascii="Georgia" w:hAnsi="Georgia"/>
          <w:color w:val="666666"/>
          <w:sz w:val="21"/>
          <w:szCs w:val="21"/>
        </w:rPr>
        <w:t>版的效果和上图一样糟糕，但代码比较容易理解。</w:t>
      </w:r>
    </w:p>
    <w:p w:rsidR="004C2135" w:rsidRDefault="004C2135" w:rsidP="004C2135">
      <w:pPr>
        <w:pStyle w:val="2"/>
        <w:shd w:val="clear" w:color="auto" w:fill="FFFFFF"/>
        <w:rPr>
          <w:rFonts w:ascii="Georgia" w:hAnsi="Georgia"/>
          <w:color w:val="666666"/>
          <w:sz w:val="31"/>
          <w:szCs w:val="31"/>
        </w:rPr>
      </w:pPr>
      <w:r>
        <w:rPr>
          <w:rFonts w:ascii="Georgia" w:hAnsi="Georgia"/>
          <w:color w:val="666666"/>
          <w:sz w:val="31"/>
          <w:szCs w:val="31"/>
        </w:rPr>
        <w:lastRenderedPageBreak/>
        <w:t>问题</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阴影瑕疵</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最明显的问题就是</w:t>
      </w:r>
      <w:r>
        <w:rPr>
          <w:rStyle w:val="a5"/>
          <w:rFonts w:ascii="Georgia" w:hAnsi="Georgia"/>
          <w:color w:val="666666"/>
          <w:sz w:val="21"/>
          <w:szCs w:val="21"/>
        </w:rPr>
        <w:t>阴影瑕疵</w:t>
      </w:r>
      <w:r>
        <w:rPr>
          <w:rFonts w:ascii="Georgia" w:hAnsi="Georgia"/>
          <w:color w:val="666666"/>
          <w:sz w:val="21"/>
          <w:szCs w:val="2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3191510" cy="1708150"/>
            <wp:effectExtent l="0" t="0" r="8890" b="6350"/>
            <wp:docPr id="100" name="图片 100" descr="ShadowAc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hadowAcn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1510" cy="170815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这种现象可用下面这张简单的图解释：</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2536190" cy="1742440"/>
            <wp:effectExtent l="0" t="0" r="0" b="0"/>
            <wp:docPr id="99" name="图片 99" descr="shadow-ac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adow-acn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36190" cy="174244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通常的</w:t>
      </w:r>
      <w:r>
        <w:rPr>
          <w:rFonts w:ascii="Georgia" w:hAnsi="Georgia"/>
          <w:color w:val="666666"/>
          <w:sz w:val="21"/>
          <w:szCs w:val="21"/>
        </w:rPr>
        <w:t>“</w:t>
      </w:r>
      <w:r>
        <w:rPr>
          <w:rFonts w:ascii="Georgia" w:hAnsi="Georgia"/>
          <w:color w:val="666666"/>
          <w:sz w:val="21"/>
          <w:szCs w:val="21"/>
        </w:rPr>
        <w:t>补救措施</w:t>
      </w:r>
      <w:r>
        <w:rPr>
          <w:rFonts w:ascii="Georgia" w:hAnsi="Georgia"/>
          <w:color w:val="666666"/>
          <w:sz w:val="21"/>
          <w:szCs w:val="21"/>
        </w:rPr>
        <w:t>”</w:t>
      </w:r>
      <w:r>
        <w:rPr>
          <w:rFonts w:ascii="Georgia" w:hAnsi="Georgia"/>
          <w:color w:val="666666"/>
          <w:sz w:val="21"/>
          <w:szCs w:val="21"/>
        </w:rPr>
        <w:t>是加上一个误差容限（</w:t>
      </w:r>
      <w:r>
        <w:rPr>
          <w:rFonts w:ascii="Georgia" w:hAnsi="Georgia"/>
          <w:color w:val="666666"/>
          <w:sz w:val="21"/>
          <w:szCs w:val="21"/>
        </w:rPr>
        <w:t>error margin</w:t>
      </w:r>
      <w:r>
        <w:rPr>
          <w:rFonts w:ascii="Georgia" w:hAnsi="Georgia"/>
          <w:color w:val="666666"/>
          <w:sz w:val="21"/>
          <w:szCs w:val="21"/>
        </w:rPr>
        <w:t>）：仅</w:t>
      </w:r>
      <w:proofErr w:type="gramStart"/>
      <w:r>
        <w:rPr>
          <w:rFonts w:ascii="Georgia" w:hAnsi="Georgia"/>
          <w:color w:val="666666"/>
          <w:sz w:val="21"/>
          <w:szCs w:val="21"/>
        </w:rPr>
        <w:t>当</w:t>
      </w:r>
      <w:proofErr w:type="gramEnd"/>
      <w:r>
        <w:rPr>
          <w:rFonts w:ascii="Georgia" w:hAnsi="Georgia"/>
          <w:color w:val="666666"/>
          <w:sz w:val="21"/>
          <w:szCs w:val="21"/>
        </w:rPr>
        <w:t>当前</w:t>
      </w:r>
      <w:r>
        <w:rPr>
          <w:rFonts w:ascii="Georgia" w:hAnsi="Georgia"/>
          <w:color w:val="666666"/>
          <w:sz w:val="21"/>
          <w:szCs w:val="21"/>
        </w:rPr>
        <w:t>fragment</w:t>
      </w:r>
      <w:r>
        <w:rPr>
          <w:rFonts w:ascii="Georgia" w:hAnsi="Georgia"/>
          <w:color w:val="666666"/>
          <w:sz w:val="21"/>
          <w:szCs w:val="21"/>
        </w:rPr>
        <w:t>的深度（再次提醒，这里指的是从光源的坐标系得到的深度值）确实比光照贴图像素的深度要大时，才将其判定为阴影。这可以通过添加一个偏差（</w:t>
      </w:r>
      <w:r>
        <w:rPr>
          <w:rFonts w:ascii="Georgia" w:hAnsi="Georgia"/>
          <w:color w:val="666666"/>
          <w:sz w:val="21"/>
          <w:szCs w:val="21"/>
        </w:rPr>
        <w:t>bias</w:t>
      </w:r>
      <w:r>
        <w:rPr>
          <w:rFonts w:ascii="Georgia" w:hAnsi="Georgia"/>
          <w:color w:val="666666"/>
          <w:sz w:val="21"/>
          <w:szCs w:val="21"/>
        </w:rPr>
        <w:t>）来办到：</w:t>
      </w:r>
    </w:p>
    <w:p w:rsidR="004C2135" w:rsidRDefault="004C2135" w:rsidP="004C2135">
      <w:pPr>
        <w:pStyle w:val="HTML"/>
        <w:shd w:val="clear" w:color="auto" w:fill="23241F"/>
        <w:spacing w:before="240" w:after="240"/>
        <w:rPr>
          <w:color w:val="FFFFF1"/>
        </w:rPr>
      </w:pPr>
      <w:proofErr w:type="gramStart"/>
      <w:r>
        <w:rPr>
          <w:color w:val="FFFFF1"/>
        </w:rPr>
        <w:t>float</w:t>
      </w:r>
      <w:proofErr w:type="gramEnd"/>
      <w:r>
        <w:rPr>
          <w:color w:val="FFFFF1"/>
        </w:rPr>
        <w:t xml:space="preserve"> bias = 0.005;</w:t>
      </w:r>
    </w:p>
    <w:p w:rsidR="004C2135" w:rsidRDefault="004C2135" w:rsidP="004C2135">
      <w:pPr>
        <w:pStyle w:val="HTML"/>
        <w:shd w:val="clear" w:color="auto" w:fill="23241F"/>
        <w:spacing w:before="240" w:after="240"/>
        <w:rPr>
          <w:color w:val="FFFFF1"/>
        </w:rPr>
      </w:pPr>
      <w:proofErr w:type="gramStart"/>
      <w:r>
        <w:rPr>
          <w:color w:val="FFFFF1"/>
        </w:rPr>
        <w:t>float</w:t>
      </w:r>
      <w:proofErr w:type="gramEnd"/>
      <w:r>
        <w:rPr>
          <w:color w:val="FFFFF1"/>
        </w:rPr>
        <w:t xml:space="preserve"> visibility = 1.0;</w:t>
      </w:r>
    </w:p>
    <w:p w:rsidR="004C2135" w:rsidRDefault="004C2135" w:rsidP="004C2135">
      <w:pPr>
        <w:pStyle w:val="HTML"/>
        <w:shd w:val="clear" w:color="auto" w:fill="23241F"/>
        <w:spacing w:before="240" w:after="240"/>
        <w:rPr>
          <w:color w:val="FFFFF1"/>
        </w:rPr>
      </w:pPr>
      <w:proofErr w:type="gramStart"/>
      <w:r>
        <w:rPr>
          <w:color w:val="FFFFF1"/>
        </w:rPr>
        <w:t>if</w:t>
      </w:r>
      <w:proofErr w:type="gramEnd"/>
      <w:r>
        <w:rPr>
          <w:color w:val="FFFFF1"/>
        </w:rPr>
        <w:t xml:space="preserve"> ( texture2D( shadowMap, ShadowCoord.xy ).z  &lt;  ShadowCoord.z-bias){</w:t>
      </w:r>
    </w:p>
    <w:p w:rsidR="004C2135" w:rsidRDefault="004C2135" w:rsidP="004C2135">
      <w:pPr>
        <w:pStyle w:val="HTML"/>
        <w:shd w:val="clear" w:color="auto" w:fill="23241F"/>
        <w:spacing w:before="240" w:after="240"/>
        <w:rPr>
          <w:color w:val="FFFFF1"/>
        </w:rPr>
      </w:pPr>
      <w:proofErr w:type="gramStart"/>
      <w:r>
        <w:rPr>
          <w:color w:val="FFFFF1"/>
        </w:rPr>
        <w:t>visibility</w:t>
      </w:r>
      <w:proofErr w:type="gramEnd"/>
      <w:r>
        <w:rPr>
          <w:color w:val="FFFFF1"/>
        </w:rPr>
        <w:t xml:space="preserve"> = 0.5;</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效果好多了：</w:t>
      </w:r>
      <w:r>
        <w:rPr>
          <w:rFonts w:ascii="Georgia" w:hAnsi="Georgia"/>
          <w:color w:val="666666"/>
          <w:sz w:val="21"/>
          <w:szCs w:val="2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98" name="图片 98" descr="FixedBias-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xedBias-1024x7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不过，您也许注意到了，由于加入了偏差，墙面与地面之间的瑕疵显得更加明显了。更糟糕的是，</w:t>
      </w:r>
      <w:r>
        <w:rPr>
          <w:rFonts w:ascii="Georgia" w:hAnsi="Georgia"/>
          <w:color w:val="666666"/>
          <w:sz w:val="21"/>
          <w:szCs w:val="21"/>
        </w:rPr>
        <w:t>0.005</w:t>
      </w:r>
      <w:r>
        <w:rPr>
          <w:rFonts w:ascii="Georgia" w:hAnsi="Georgia"/>
          <w:color w:val="666666"/>
          <w:sz w:val="21"/>
          <w:szCs w:val="21"/>
        </w:rPr>
        <w:t>的偏差对地面来说太大了，但对曲面来说又太小了：圆柱体和球体上的瑕疵依然可见。</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一个通常的解决方案是根据斜率调整偏差：</w:t>
      </w:r>
    </w:p>
    <w:p w:rsidR="004C2135" w:rsidRDefault="004C2135" w:rsidP="004C2135">
      <w:pPr>
        <w:pStyle w:val="HTML"/>
        <w:shd w:val="clear" w:color="auto" w:fill="23241F"/>
        <w:spacing w:before="240" w:after="240"/>
        <w:rPr>
          <w:color w:val="FFFFF1"/>
        </w:rPr>
      </w:pPr>
      <w:proofErr w:type="gramStart"/>
      <w:r>
        <w:rPr>
          <w:color w:val="FFFFF1"/>
        </w:rPr>
        <w:t>float</w:t>
      </w:r>
      <w:proofErr w:type="gramEnd"/>
      <w:r>
        <w:rPr>
          <w:color w:val="FFFFF1"/>
        </w:rPr>
        <w:t xml:space="preserve"> bias = 0.005*tan(acos(cosTheta)); // cosTheta is dot( n,l ), clamped between 0 and 1</w:t>
      </w:r>
    </w:p>
    <w:p w:rsidR="004C2135" w:rsidRDefault="004C2135" w:rsidP="004C2135">
      <w:pPr>
        <w:pStyle w:val="HTML"/>
        <w:shd w:val="clear" w:color="auto" w:fill="23241F"/>
        <w:spacing w:before="240" w:after="240"/>
        <w:rPr>
          <w:color w:val="FFFFF1"/>
        </w:rPr>
      </w:pPr>
      <w:proofErr w:type="gramStart"/>
      <w:r>
        <w:rPr>
          <w:color w:val="FFFFF1"/>
        </w:rPr>
        <w:t>bias</w:t>
      </w:r>
      <w:proofErr w:type="gramEnd"/>
      <w:r>
        <w:rPr>
          <w:color w:val="FFFFF1"/>
        </w:rPr>
        <w:t xml:space="preserve"> = clamp(bias, 0,0.01);</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阴影瑕疵消失了，即使在曲面上也看不到了。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97" name="图片 97" descr="VariableBias-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iableBias-1024x7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还有一个技巧，不过这个技巧灵不灵得看具体的几何形状。此技巧只渲染阴影中的背面。这就对厚墙的几何形状提出了硬性要求（请看下一节</w:t>
      </w:r>
      <w:r>
        <w:rPr>
          <w:rFonts w:ascii="Georgia" w:hAnsi="Georgia"/>
          <w:color w:val="666666"/>
          <w:sz w:val="21"/>
          <w:szCs w:val="21"/>
        </w:rPr>
        <w:t>——</w:t>
      </w:r>
      <w:r>
        <w:rPr>
          <w:rFonts w:ascii="Georgia" w:hAnsi="Georgia"/>
          <w:color w:val="666666"/>
          <w:sz w:val="21"/>
          <w:szCs w:val="21"/>
        </w:rPr>
        <w:t>阴影悬空（</w:t>
      </w:r>
      <w:r>
        <w:rPr>
          <w:rFonts w:ascii="Georgia" w:hAnsi="Georgia"/>
          <w:color w:val="666666"/>
          <w:sz w:val="21"/>
          <w:szCs w:val="21"/>
        </w:rPr>
        <w:t>Peter Panning</w:t>
      </w:r>
      <w:r>
        <w:rPr>
          <w:rFonts w:ascii="Georgia" w:hAnsi="Georgia"/>
          <w:color w:val="666666"/>
          <w:sz w:val="21"/>
          <w:szCs w:val="21"/>
        </w:rPr>
        <w:t>），不过即使有瑕疵，也只会出现在阴影遮蔽下的表面上。【译者注：在迪斯尼经典动画</w:t>
      </w:r>
      <w:hyperlink r:id="rId200" w:history="1">
        <w:r>
          <w:rPr>
            <w:rStyle w:val="a3"/>
            <w:rFonts w:ascii="Georgia" w:hAnsi="Georgia"/>
            <w:color w:val="499EF3"/>
            <w:sz w:val="21"/>
            <w:szCs w:val="21"/>
          </w:rPr>
          <w:t>《小飞侠》</w:t>
        </w:r>
      </w:hyperlink>
      <w:r>
        <w:rPr>
          <w:rFonts w:ascii="Georgia" w:hAnsi="Georgia"/>
          <w:color w:val="666666"/>
          <w:sz w:val="21"/>
          <w:szCs w:val="21"/>
        </w:rPr>
        <w:t>中，小飞侠彼得</w:t>
      </w:r>
      <w:r>
        <w:rPr>
          <w:rFonts w:ascii="Georgia" w:hAnsi="Georgia"/>
          <w:color w:val="666666"/>
          <w:sz w:val="21"/>
          <w:szCs w:val="21"/>
        </w:rPr>
        <w:t>·</w:t>
      </w:r>
      <w:r>
        <w:rPr>
          <w:rFonts w:ascii="Georgia" w:hAnsi="Georgia"/>
          <w:color w:val="666666"/>
          <w:sz w:val="21"/>
          <w:szCs w:val="21"/>
        </w:rPr>
        <w:t>潘的影子和身体分开了，小仙女温蒂又给他缝好了。】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5641975" cy="3114040"/>
            <wp:effectExtent l="0" t="0" r="0" b="0"/>
            <wp:docPr id="96" name="图片 96" descr="shadowmapping-back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hadowmapping-backfac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1975" cy="311404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渲染阴影贴图时剔除正面的三角形：</w:t>
      </w: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We</w:t>
      </w:r>
      <w:proofErr w:type="gramEnd"/>
      <w:r>
        <w:rPr>
          <w:color w:val="FFFFF1"/>
        </w:rPr>
        <w:t xml:space="preserve"> don't use bias in the shader, but instead we draw back faces,</w:t>
      </w:r>
    </w:p>
    <w:p w:rsidR="004C2135" w:rsidRDefault="004C2135" w:rsidP="004C2135">
      <w:pPr>
        <w:pStyle w:val="HTML"/>
        <w:shd w:val="clear" w:color="auto" w:fill="23241F"/>
        <w:spacing w:before="240" w:after="240"/>
        <w:rPr>
          <w:color w:val="FFFFF1"/>
        </w:rPr>
      </w:pPr>
      <w:r>
        <w:rPr>
          <w:color w:val="FFFFF1"/>
        </w:rPr>
        <w:t xml:space="preserve">    // which are already separated from the front faces by a small distance</w:t>
      </w:r>
    </w:p>
    <w:p w:rsidR="004C2135" w:rsidRDefault="004C2135" w:rsidP="004C2135">
      <w:pPr>
        <w:pStyle w:val="HTML"/>
        <w:shd w:val="clear" w:color="auto" w:fill="23241F"/>
        <w:spacing w:before="240" w:after="240"/>
        <w:rPr>
          <w:color w:val="FFFFF1"/>
        </w:rPr>
      </w:pPr>
      <w:r>
        <w:rPr>
          <w:color w:val="FFFFF1"/>
        </w:rPr>
        <w:t xml:space="preserve">    // (if your geometry is made this way)</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glCullFace(</w:t>
      </w:r>
      <w:proofErr w:type="gramEnd"/>
      <w:r>
        <w:rPr>
          <w:color w:val="FFFFF1"/>
        </w:rPr>
        <w:t>GL_FRONT); // Cull front-facing triangles -&gt; draw only back-facing triangles</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渲染场景时正常地渲染（剔除背面）</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glCullFace(</w:t>
      </w:r>
      <w:proofErr w:type="gramEnd"/>
      <w:r>
        <w:rPr>
          <w:color w:val="FFFFF1"/>
        </w:rPr>
        <w:t>GL_BACK); // Cull back-facing triangles -&gt; draw only front-facing triangles</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代码中也用了这个方法，和</w:t>
      </w:r>
      <w:r>
        <w:rPr>
          <w:rFonts w:ascii="Georgia" w:hAnsi="Georgia"/>
          <w:color w:val="666666"/>
          <w:sz w:val="21"/>
          <w:szCs w:val="21"/>
        </w:rPr>
        <w:t>“</w:t>
      </w:r>
      <w:r>
        <w:rPr>
          <w:rFonts w:ascii="Georgia" w:hAnsi="Georgia"/>
          <w:color w:val="666666"/>
          <w:sz w:val="21"/>
          <w:szCs w:val="21"/>
        </w:rPr>
        <w:t>加入偏差</w:t>
      </w:r>
      <w:r>
        <w:rPr>
          <w:rFonts w:ascii="Georgia" w:hAnsi="Georgia"/>
          <w:color w:val="666666"/>
          <w:sz w:val="21"/>
          <w:szCs w:val="21"/>
        </w:rPr>
        <w:t>”</w:t>
      </w:r>
      <w:r>
        <w:rPr>
          <w:rFonts w:ascii="Georgia" w:hAnsi="Georgia"/>
          <w:color w:val="666666"/>
          <w:sz w:val="21"/>
          <w:szCs w:val="21"/>
        </w:rPr>
        <w:t>联合使用。</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阴影悬空（</w:t>
      </w:r>
      <w:r>
        <w:rPr>
          <w:rFonts w:ascii="Georgia" w:hAnsi="Georgia"/>
          <w:color w:val="666666"/>
        </w:rPr>
        <w:t>Peter Panning</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现在没有阴影瑕疵了，但地面的光照效果还是不对，看上去墙面好像悬在半空（因此术语称为</w:t>
      </w:r>
      <w:r>
        <w:rPr>
          <w:rFonts w:ascii="Georgia" w:hAnsi="Georgia"/>
          <w:color w:val="666666"/>
          <w:sz w:val="21"/>
          <w:szCs w:val="21"/>
        </w:rPr>
        <w:t>“</w:t>
      </w:r>
      <w:r>
        <w:rPr>
          <w:rFonts w:ascii="Georgia" w:hAnsi="Georgia"/>
          <w:color w:val="666666"/>
          <w:sz w:val="21"/>
          <w:szCs w:val="21"/>
        </w:rPr>
        <w:t>阴影悬空</w:t>
      </w:r>
      <w:r>
        <w:rPr>
          <w:rFonts w:ascii="Georgia" w:hAnsi="Georgia"/>
          <w:color w:val="666666"/>
          <w:sz w:val="21"/>
          <w:szCs w:val="21"/>
        </w:rPr>
        <w:t>”</w:t>
      </w:r>
      <w:r>
        <w:rPr>
          <w:rFonts w:ascii="Georgia" w:hAnsi="Georgia"/>
          <w:color w:val="666666"/>
          <w:sz w:val="21"/>
          <w:szCs w:val="21"/>
        </w:rPr>
        <w:t>）。实际上，加上偏差会加剧阴影悬空。</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1431925" cy="2415540"/>
            <wp:effectExtent l="0" t="0" r="0" b="3810"/>
            <wp:docPr id="95" name="图片 95" descr="PeterP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eterPanni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31925" cy="241554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这个问题很好修正：避免使用薄的几何形体就行了。这样做有两个好处：</w:t>
      </w:r>
    </w:p>
    <w:p w:rsidR="004C2135" w:rsidRDefault="004C2135" w:rsidP="004C2135">
      <w:pPr>
        <w:widowControl/>
        <w:numPr>
          <w:ilvl w:val="0"/>
          <w:numId w:val="4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首先，（把物体增厚）解决了阴影悬空问题：物体比偏差值要大得多，于是一切麻烦烟消云散了</w:t>
      </w:r>
    </w:p>
    <w:p w:rsidR="004C2135" w:rsidRDefault="004C2135" w:rsidP="004C2135">
      <w:pPr>
        <w:widowControl/>
        <w:numPr>
          <w:ilvl w:val="0"/>
          <w:numId w:val="46"/>
        </w:numPr>
        <w:shd w:val="clear" w:color="auto" w:fill="FFFFFF"/>
        <w:spacing w:before="100" w:beforeAutospacing="1" w:after="100" w:afterAutospacing="1" w:line="315" w:lineRule="atLeast"/>
        <w:jc w:val="left"/>
        <w:rPr>
          <w:rFonts w:ascii="Georgia" w:hAnsi="Georgia"/>
          <w:color w:val="666666"/>
          <w:szCs w:val="21"/>
        </w:rPr>
      </w:pPr>
      <w:r>
        <w:rPr>
          <w:rFonts w:ascii="Georgia" w:hAnsi="Georgia"/>
          <w:color w:val="666666"/>
          <w:szCs w:val="21"/>
        </w:rPr>
        <w:t>其次，可在渲染光照贴图时启用背面剔除，因为现在，墙壁上有一个面面对光源，就可以遮挡住墙壁的另一面，而这另一面恰好作为背面被剔除了，无需渲染。</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缺点就是要渲染的三角形增多了（每帧多了一倍的三角形！）</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94" name="图片 94" descr="NoPeterPanning-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NoPeterPanning-1024x7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lastRenderedPageBreak/>
        <w:t>走样</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即使是使用了这些技巧，你还是会发现阴影的边缘上有一些走样。换句话说，就是一个像素点是白的，邻近的一个像素点是黑的，中间缺少平滑过渡。</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655320" cy="1380490"/>
            <wp:effectExtent l="0" t="0" r="0" b="0"/>
            <wp:docPr id="93" name="图片 93" descr="Ali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liasi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5320" cy="1380490"/>
                    </a:xfrm>
                    <a:prstGeom prst="rect">
                      <a:avLst/>
                    </a:prstGeom>
                    <a:noFill/>
                    <a:ln>
                      <a:noFill/>
                    </a:ln>
                  </pic:spPr>
                </pic:pic>
              </a:graphicData>
            </a:graphic>
          </wp:inline>
        </w:drawing>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PCF</w:t>
      </w:r>
      <w:r>
        <w:rPr>
          <w:rFonts w:ascii="Georgia" w:hAnsi="Georgia"/>
          <w:color w:val="666666"/>
        </w:rPr>
        <w:t>（</w:t>
      </w:r>
      <w:r>
        <w:rPr>
          <w:rFonts w:ascii="Georgia" w:hAnsi="Georgia"/>
          <w:color w:val="666666"/>
        </w:rPr>
        <w:t>percentage closer filtering</w:t>
      </w:r>
      <w:r>
        <w:rPr>
          <w:rFonts w:ascii="Georgia" w:hAnsi="Georgia"/>
          <w:color w:val="666666"/>
        </w:rPr>
        <w:t>，百分比渐近滤波）</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一个最简单的改善方法是把阴影贴图的</w:t>
      </w:r>
      <w:r>
        <w:rPr>
          <w:rFonts w:ascii="Georgia" w:hAnsi="Georgia"/>
          <w:color w:val="666666"/>
          <w:sz w:val="21"/>
          <w:szCs w:val="21"/>
        </w:rPr>
        <w:t>sampler</w:t>
      </w:r>
      <w:r>
        <w:rPr>
          <w:rFonts w:ascii="Georgia" w:hAnsi="Georgia"/>
          <w:color w:val="666666"/>
          <w:sz w:val="21"/>
          <w:szCs w:val="21"/>
        </w:rPr>
        <w:t>类型改为</w:t>
      </w:r>
      <w:r>
        <w:rPr>
          <w:rStyle w:val="a5"/>
          <w:rFonts w:ascii="Georgia" w:hAnsi="Georgia"/>
          <w:color w:val="666666"/>
          <w:sz w:val="21"/>
          <w:szCs w:val="21"/>
        </w:rPr>
        <w:t>sampler2DShadow</w:t>
      </w:r>
      <w:r>
        <w:rPr>
          <w:rFonts w:ascii="Georgia" w:hAnsi="Georgia"/>
          <w:color w:val="666666"/>
          <w:sz w:val="21"/>
          <w:szCs w:val="21"/>
        </w:rPr>
        <w:t>。这么做的结果是，每当对阴影贴图进行一次采样时，硬件就会对相邻的纹</w:t>
      </w:r>
      <w:proofErr w:type="gramStart"/>
      <w:r>
        <w:rPr>
          <w:rFonts w:ascii="Georgia" w:hAnsi="Georgia"/>
          <w:color w:val="666666"/>
          <w:sz w:val="21"/>
          <w:szCs w:val="21"/>
        </w:rPr>
        <w:t>素进行</w:t>
      </w:r>
      <w:proofErr w:type="gramEnd"/>
      <w:r>
        <w:rPr>
          <w:rFonts w:ascii="Georgia" w:hAnsi="Georgia"/>
          <w:color w:val="666666"/>
          <w:sz w:val="21"/>
          <w:szCs w:val="21"/>
        </w:rPr>
        <w:t>采样，并对它们全部进行比较，对比较的结果做双线性滤波后返回一个</w:t>
      </w:r>
      <w:r>
        <w:rPr>
          <w:rFonts w:ascii="Georgia" w:hAnsi="Georgia"/>
          <w:color w:val="666666"/>
          <w:sz w:val="21"/>
          <w:szCs w:val="21"/>
        </w:rPr>
        <w:t>[0,1]</w:t>
      </w:r>
      <w:r>
        <w:rPr>
          <w:rFonts w:ascii="Georgia" w:hAnsi="Georgia"/>
          <w:color w:val="666666"/>
          <w:sz w:val="21"/>
          <w:szCs w:val="21"/>
        </w:rPr>
        <w:t>之间的</w:t>
      </w:r>
      <w:r>
        <w:rPr>
          <w:rFonts w:ascii="Georgia" w:hAnsi="Georgia"/>
          <w:color w:val="666666"/>
          <w:sz w:val="21"/>
          <w:szCs w:val="21"/>
        </w:rPr>
        <w:t>float</w:t>
      </w:r>
      <w:r>
        <w:rPr>
          <w:rFonts w:ascii="Georgia" w:hAnsi="Georgia"/>
          <w:color w:val="666666"/>
          <w:sz w:val="21"/>
          <w:szCs w:val="21"/>
        </w:rPr>
        <w:t>值。</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例如，</w:t>
      </w:r>
      <w:r>
        <w:rPr>
          <w:rFonts w:ascii="Georgia" w:hAnsi="Georgia"/>
          <w:color w:val="666666"/>
          <w:sz w:val="21"/>
          <w:szCs w:val="21"/>
        </w:rPr>
        <w:t>0.5</w:t>
      </w:r>
      <w:r>
        <w:rPr>
          <w:rFonts w:ascii="Georgia" w:hAnsi="Georgia"/>
          <w:color w:val="666666"/>
          <w:sz w:val="21"/>
          <w:szCs w:val="21"/>
        </w:rPr>
        <w:t>即表示有两个采样点在阴影中，两个采样点在光明中。</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注意，它和对滤波后深度图做单次采样有区别！一次</w:t>
      </w:r>
      <w:r>
        <w:rPr>
          <w:rFonts w:ascii="Georgia" w:hAnsi="Georgia"/>
          <w:color w:val="666666"/>
          <w:sz w:val="21"/>
          <w:szCs w:val="21"/>
        </w:rPr>
        <w:t>“</w:t>
      </w:r>
      <w:r>
        <w:rPr>
          <w:rFonts w:ascii="Georgia" w:hAnsi="Georgia"/>
          <w:color w:val="666666"/>
          <w:sz w:val="21"/>
          <w:szCs w:val="21"/>
        </w:rPr>
        <w:t>比较</w:t>
      </w:r>
      <w:r>
        <w:rPr>
          <w:rFonts w:ascii="Georgia" w:hAnsi="Georgia"/>
          <w:color w:val="666666"/>
          <w:sz w:val="21"/>
          <w:szCs w:val="21"/>
        </w:rPr>
        <w:t>”</w:t>
      </w:r>
      <w:r>
        <w:rPr>
          <w:rFonts w:ascii="Georgia" w:hAnsi="Georgia"/>
          <w:color w:val="666666"/>
          <w:sz w:val="21"/>
          <w:szCs w:val="21"/>
        </w:rPr>
        <w:t>，返回的是</w:t>
      </w:r>
      <w:r>
        <w:rPr>
          <w:rFonts w:ascii="Georgia" w:hAnsi="Georgia"/>
          <w:color w:val="666666"/>
          <w:sz w:val="21"/>
          <w:szCs w:val="21"/>
        </w:rPr>
        <w:t>true</w:t>
      </w:r>
      <w:r>
        <w:rPr>
          <w:rFonts w:ascii="Georgia" w:hAnsi="Georgia"/>
          <w:color w:val="666666"/>
          <w:sz w:val="21"/>
          <w:szCs w:val="21"/>
        </w:rPr>
        <w:t>或</w:t>
      </w:r>
      <w:r>
        <w:rPr>
          <w:rFonts w:ascii="Georgia" w:hAnsi="Georgia"/>
          <w:color w:val="666666"/>
          <w:sz w:val="21"/>
          <w:szCs w:val="21"/>
        </w:rPr>
        <w:t>false</w:t>
      </w:r>
      <w:r>
        <w:rPr>
          <w:rFonts w:ascii="Georgia" w:hAnsi="Georgia"/>
          <w:color w:val="666666"/>
          <w:sz w:val="21"/>
          <w:szCs w:val="21"/>
        </w:rPr>
        <w:t>；</w:t>
      </w:r>
      <w:r>
        <w:rPr>
          <w:rFonts w:ascii="Georgia" w:hAnsi="Georgia"/>
          <w:color w:val="666666"/>
          <w:sz w:val="21"/>
          <w:szCs w:val="21"/>
        </w:rPr>
        <w:t>PCF</w:t>
      </w:r>
      <w:r>
        <w:rPr>
          <w:rFonts w:ascii="Georgia" w:hAnsi="Georgia"/>
          <w:color w:val="666666"/>
          <w:sz w:val="21"/>
          <w:szCs w:val="21"/>
        </w:rPr>
        <w:t>返回的是</w:t>
      </w:r>
      <w:r>
        <w:rPr>
          <w:rFonts w:ascii="Georgia" w:hAnsi="Georgia"/>
          <w:color w:val="666666"/>
          <w:sz w:val="21"/>
          <w:szCs w:val="21"/>
        </w:rPr>
        <w:t>4</w:t>
      </w:r>
      <w:r>
        <w:rPr>
          <w:rFonts w:ascii="Georgia" w:hAnsi="Georgia"/>
          <w:color w:val="666666"/>
          <w:sz w:val="21"/>
          <w:szCs w:val="21"/>
        </w:rPr>
        <w:t>个</w:t>
      </w:r>
      <w:r>
        <w:rPr>
          <w:rFonts w:ascii="Georgia" w:hAnsi="Georgia"/>
          <w:color w:val="666666"/>
          <w:sz w:val="21"/>
          <w:szCs w:val="21"/>
        </w:rPr>
        <w:t>“true</w:t>
      </w:r>
      <w:r>
        <w:rPr>
          <w:rFonts w:ascii="Georgia" w:hAnsi="Georgia"/>
          <w:color w:val="666666"/>
          <w:sz w:val="21"/>
          <w:szCs w:val="21"/>
        </w:rPr>
        <w:t>或</w:t>
      </w:r>
      <w:r>
        <w:rPr>
          <w:rFonts w:ascii="Georgia" w:hAnsi="Georgia"/>
          <w:color w:val="666666"/>
          <w:sz w:val="21"/>
          <w:szCs w:val="21"/>
        </w:rPr>
        <w:t>false”</w:t>
      </w:r>
      <w:r>
        <w:rPr>
          <w:rFonts w:ascii="Georgia" w:hAnsi="Georgia"/>
          <w:color w:val="666666"/>
          <w:sz w:val="21"/>
          <w:szCs w:val="21"/>
        </w:rPr>
        <w:t>值的插值结果</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5288280" cy="3761105"/>
            <wp:effectExtent l="0" t="0" r="7620" b="0"/>
            <wp:docPr id="92" name="图片 92" descr="PCF_1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CF_1ta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8280" cy="376110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可以看到，阴影边界平滑了，但阴影贴图的纹</w:t>
      </w:r>
      <w:proofErr w:type="gramStart"/>
      <w:r>
        <w:rPr>
          <w:rFonts w:ascii="Georgia" w:hAnsi="Georgia"/>
          <w:color w:val="666666"/>
          <w:sz w:val="21"/>
          <w:szCs w:val="21"/>
        </w:rPr>
        <w:t>素依然</w:t>
      </w:r>
      <w:proofErr w:type="gramEnd"/>
      <w:r>
        <w:rPr>
          <w:rFonts w:ascii="Georgia" w:hAnsi="Georgia"/>
          <w:color w:val="666666"/>
          <w:sz w:val="21"/>
          <w:szCs w:val="21"/>
        </w:rPr>
        <w:t>可见。</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泊松采样（</w:t>
      </w:r>
      <w:r>
        <w:rPr>
          <w:rFonts w:ascii="Georgia" w:hAnsi="Georgia"/>
          <w:color w:val="666666"/>
        </w:rPr>
        <w:t>Poisson Sampling</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一个简易的解决办法是对阴影贴图做</w:t>
      </w:r>
      <w:r>
        <w:rPr>
          <w:rFonts w:ascii="Georgia" w:hAnsi="Georgia"/>
          <w:color w:val="666666"/>
          <w:sz w:val="21"/>
          <w:szCs w:val="21"/>
        </w:rPr>
        <w:t>N</w:t>
      </w:r>
      <w:r>
        <w:rPr>
          <w:rFonts w:ascii="Georgia" w:hAnsi="Georgia"/>
          <w:color w:val="666666"/>
          <w:sz w:val="21"/>
          <w:szCs w:val="21"/>
        </w:rPr>
        <w:t>次采样（而不是只做一次）。并且要和</w:t>
      </w:r>
      <w:r>
        <w:rPr>
          <w:rFonts w:ascii="Georgia" w:hAnsi="Georgia"/>
          <w:color w:val="666666"/>
          <w:sz w:val="21"/>
          <w:szCs w:val="21"/>
        </w:rPr>
        <w:t>PCF</w:t>
      </w:r>
      <w:r>
        <w:rPr>
          <w:rFonts w:ascii="Georgia" w:hAnsi="Georgia"/>
          <w:color w:val="666666"/>
          <w:sz w:val="21"/>
          <w:szCs w:val="21"/>
        </w:rPr>
        <w:t>一起使用，这样即使采样次数不多，也可以得到较好的效果。下面是四次采样的代码：</w:t>
      </w:r>
    </w:p>
    <w:p w:rsidR="004C2135" w:rsidRDefault="004C2135" w:rsidP="004C2135">
      <w:pPr>
        <w:pStyle w:val="HTML"/>
        <w:shd w:val="clear" w:color="auto" w:fill="23241F"/>
        <w:spacing w:before="240" w:after="240"/>
        <w:rPr>
          <w:color w:val="FFFFF1"/>
        </w:rPr>
      </w:pPr>
      <w:proofErr w:type="gramStart"/>
      <w:r>
        <w:rPr>
          <w:color w:val="FFFFF1"/>
        </w:rPr>
        <w:t>for</w:t>
      </w:r>
      <w:proofErr w:type="gramEnd"/>
      <w:r>
        <w:rPr>
          <w:color w:val="FFFFF1"/>
        </w:rPr>
        <w:t xml:space="preserve"> (int i=0;i&lt;4;i++){</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if</w:t>
      </w:r>
      <w:proofErr w:type="gramEnd"/>
      <w:r>
        <w:rPr>
          <w:color w:val="FFFFF1"/>
        </w:rPr>
        <w:t xml:space="preserve"> ( texture2D( shadowMap, ShadowCoord.xy + poissonDisk[i]/700.0 ).z  &lt;  ShadowCoord.z-bias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visibility-=</w:t>
      </w:r>
      <w:proofErr w:type="gramEnd"/>
      <w:r>
        <w:rPr>
          <w:color w:val="FFFFF1"/>
        </w:rPr>
        <w:t>0.2;</w:t>
      </w:r>
    </w:p>
    <w:p w:rsidR="004C2135" w:rsidRDefault="004C2135" w:rsidP="004C2135">
      <w:pPr>
        <w:pStyle w:val="HTML"/>
        <w:shd w:val="clear" w:color="auto" w:fill="23241F"/>
        <w:spacing w:before="240" w:after="240"/>
        <w:rPr>
          <w:color w:val="FFFFF1"/>
        </w:rPr>
      </w:pPr>
      <w:r>
        <w:rPr>
          <w:color w:val="FFFFF1"/>
        </w:rPr>
        <w:t xml:space="preserve">  }</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poissonDisk</w:t>
      </w:r>
      <w:r>
        <w:rPr>
          <w:rFonts w:ascii="Georgia" w:hAnsi="Georgia"/>
          <w:color w:val="666666"/>
          <w:sz w:val="21"/>
          <w:szCs w:val="21"/>
        </w:rPr>
        <w:t>是一个常量数组，其定义看起来像这样：</w:t>
      </w:r>
    </w:p>
    <w:p w:rsidR="004C2135" w:rsidRDefault="004C2135" w:rsidP="004C2135">
      <w:pPr>
        <w:pStyle w:val="HTML"/>
        <w:shd w:val="clear" w:color="auto" w:fill="23241F"/>
        <w:spacing w:before="240" w:after="240"/>
        <w:rPr>
          <w:color w:val="FFFFF1"/>
        </w:rPr>
      </w:pPr>
      <w:proofErr w:type="gramStart"/>
      <w:r>
        <w:rPr>
          <w:color w:val="FFFFF1"/>
        </w:rPr>
        <w:t>vec2</w:t>
      </w:r>
      <w:proofErr w:type="gramEnd"/>
      <w:r>
        <w:rPr>
          <w:color w:val="FFFFF1"/>
        </w:rPr>
        <w:t xml:space="preserve"> poissonDisk[4] = vec2[](</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vec2(</w:t>
      </w:r>
      <w:proofErr w:type="gramEnd"/>
      <w:r>
        <w:rPr>
          <w:color w:val="FFFFF1"/>
        </w:rPr>
        <w:t xml:space="preserve"> -0.94201624, -0.39906216 ),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vec2(</w:t>
      </w:r>
      <w:proofErr w:type="gramEnd"/>
      <w:r>
        <w:rPr>
          <w:color w:val="FFFFF1"/>
        </w:rPr>
        <w:t xml:space="preserve"> 0.94558609, -0.76890725 ),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vec2(</w:t>
      </w:r>
      <w:proofErr w:type="gramEnd"/>
      <w:r>
        <w:rPr>
          <w:color w:val="FFFFF1"/>
        </w:rPr>
        <w:t xml:space="preserve"> -0.094184101, -0.92938870 ),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vec2(</w:t>
      </w:r>
      <w:proofErr w:type="gramEnd"/>
      <w:r>
        <w:rPr>
          <w:color w:val="FFFFF1"/>
        </w:rPr>
        <w:t xml:space="preserve"> 0.34495938, 0.29387760 )</w:t>
      </w:r>
    </w:p>
    <w:p w:rsidR="004C2135" w:rsidRDefault="004C2135" w:rsidP="004C2135">
      <w:pPr>
        <w:pStyle w:val="HTML"/>
        <w:shd w:val="clear" w:color="auto" w:fill="23241F"/>
        <w:spacing w:before="240" w:after="240"/>
        <w:rPr>
          <w:color w:val="FFFFF1"/>
        </w:rPr>
      </w:pPr>
      <w:r>
        <w:rPr>
          <w:color w:val="FFFFF1"/>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这样，根据阴影贴图采样点个数的多少，生成的</w:t>
      </w:r>
      <w:r>
        <w:rPr>
          <w:rFonts w:ascii="Georgia" w:hAnsi="Georgia"/>
          <w:color w:val="666666"/>
          <w:sz w:val="21"/>
          <w:szCs w:val="21"/>
        </w:rPr>
        <w:t>fragment</w:t>
      </w:r>
      <w:r>
        <w:rPr>
          <w:rFonts w:ascii="Georgia" w:hAnsi="Georgia"/>
          <w:color w:val="666666"/>
          <w:sz w:val="21"/>
          <w:szCs w:val="21"/>
        </w:rPr>
        <w:t>会随之变明或变暗。</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91" name="图片 91" descr="SoftShadows-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oftShadows-1024x79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常量</w:t>
      </w:r>
      <w:r>
        <w:rPr>
          <w:rFonts w:ascii="Georgia" w:hAnsi="Georgia"/>
          <w:color w:val="666666"/>
          <w:sz w:val="21"/>
          <w:szCs w:val="21"/>
        </w:rPr>
        <w:t>700.0</w:t>
      </w:r>
      <w:r>
        <w:rPr>
          <w:rFonts w:ascii="Georgia" w:hAnsi="Georgia"/>
          <w:color w:val="666666"/>
          <w:sz w:val="21"/>
          <w:szCs w:val="21"/>
        </w:rPr>
        <w:t>确定了采样点的</w:t>
      </w:r>
      <w:r>
        <w:rPr>
          <w:rFonts w:ascii="Georgia" w:hAnsi="Georgia"/>
          <w:color w:val="666666"/>
          <w:sz w:val="21"/>
          <w:szCs w:val="21"/>
        </w:rPr>
        <w:t>“</w:t>
      </w:r>
      <w:r>
        <w:rPr>
          <w:rFonts w:ascii="Georgia" w:hAnsi="Georgia"/>
          <w:color w:val="666666"/>
          <w:sz w:val="21"/>
          <w:szCs w:val="21"/>
        </w:rPr>
        <w:t>分散</w:t>
      </w:r>
      <w:r>
        <w:rPr>
          <w:rFonts w:ascii="Georgia" w:hAnsi="Georgia"/>
          <w:color w:val="666666"/>
          <w:sz w:val="21"/>
          <w:szCs w:val="21"/>
        </w:rPr>
        <w:t>”</w:t>
      </w:r>
      <w:r>
        <w:rPr>
          <w:rFonts w:ascii="Georgia" w:hAnsi="Georgia"/>
          <w:color w:val="666666"/>
          <w:sz w:val="21"/>
          <w:szCs w:val="21"/>
        </w:rPr>
        <w:t>程度。散得太密，还是会发生走样；散得太开，会出现</w:t>
      </w:r>
      <w:r>
        <w:rPr>
          <w:rStyle w:val="a5"/>
          <w:rFonts w:ascii="Georgia" w:hAnsi="Georgia"/>
          <w:color w:val="666666"/>
          <w:sz w:val="21"/>
          <w:szCs w:val="21"/>
        </w:rPr>
        <w:t>条带</w:t>
      </w:r>
      <w:r>
        <w:rPr>
          <w:rFonts w:ascii="Georgia" w:hAnsi="Georgia"/>
          <w:color w:val="666666"/>
          <w:sz w:val="21"/>
          <w:szCs w:val="21"/>
        </w:rPr>
        <w:t>（截图中未使用</w:t>
      </w:r>
      <w:r>
        <w:rPr>
          <w:rFonts w:ascii="Georgia" w:hAnsi="Georgia"/>
          <w:color w:val="666666"/>
          <w:sz w:val="21"/>
          <w:szCs w:val="21"/>
        </w:rPr>
        <w:t>PCF</w:t>
      </w:r>
      <w:r>
        <w:rPr>
          <w:rFonts w:ascii="Georgia" w:hAnsi="Georgia"/>
          <w:color w:val="666666"/>
          <w:sz w:val="21"/>
          <w:szCs w:val="21"/>
        </w:rPr>
        <w:t>，以便让条带现象更明显；其中做了</w:t>
      </w:r>
      <w:r>
        <w:rPr>
          <w:rFonts w:ascii="Georgia" w:hAnsi="Georgia"/>
          <w:color w:val="666666"/>
          <w:sz w:val="21"/>
          <w:szCs w:val="21"/>
        </w:rPr>
        <w:t>16</w:t>
      </w:r>
      <w:r>
        <w:rPr>
          <w:rFonts w:ascii="Georgia" w:hAnsi="Georgia"/>
          <w:color w:val="666666"/>
          <w:sz w:val="21"/>
          <w:szCs w:val="21"/>
        </w:rPr>
        <w:t>次采样）</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90" name="图片 90" descr="SoftShadows_Close-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oftShadows_Close-1024x79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lastRenderedPageBreak/>
        <w:drawing>
          <wp:inline distT="0" distB="0" distL="0" distR="0">
            <wp:extent cx="9756775" cy="7548245"/>
            <wp:effectExtent l="0" t="0" r="0" b="0"/>
            <wp:docPr id="89" name="图片 89" descr="SoftShadows_Wide-1024x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oftShadows_Wide-1024x79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756775" cy="7548245"/>
                    </a:xfrm>
                    <a:prstGeom prst="rect">
                      <a:avLst/>
                    </a:prstGeom>
                    <a:noFill/>
                    <a:ln>
                      <a:noFill/>
                    </a:ln>
                  </pic:spPr>
                </pic:pic>
              </a:graphicData>
            </a:graphic>
          </wp:inline>
        </w:drawing>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lastRenderedPageBreak/>
        <w:t>分层泊松采样（</w:t>
      </w:r>
      <w:r>
        <w:rPr>
          <w:rFonts w:ascii="Georgia" w:hAnsi="Georgia"/>
          <w:color w:val="666666"/>
        </w:rPr>
        <w:t>Stratified Poisson Sampling</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通过为每个像素分配不同采样点个数，我们可以消除这一问题。主要有两种方法：分层泊松法（</w:t>
      </w:r>
      <w:r>
        <w:rPr>
          <w:rFonts w:ascii="Georgia" w:hAnsi="Georgia"/>
          <w:color w:val="666666"/>
          <w:sz w:val="21"/>
          <w:szCs w:val="21"/>
        </w:rPr>
        <w:t>Stratified Poisson</w:t>
      </w:r>
      <w:r>
        <w:rPr>
          <w:rFonts w:ascii="Georgia" w:hAnsi="Georgia"/>
          <w:color w:val="666666"/>
          <w:sz w:val="21"/>
          <w:szCs w:val="21"/>
        </w:rPr>
        <w:t>）和旋转泊松法（</w:t>
      </w:r>
      <w:r>
        <w:rPr>
          <w:rFonts w:ascii="Georgia" w:hAnsi="Georgia"/>
          <w:color w:val="666666"/>
          <w:sz w:val="21"/>
          <w:szCs w:val="21"/>
        </w:rPr>
        <w:t>Rotated Poisson</w:t>
      </w:r>
      <w:r>
        <w:rPr>
          <w:rFonts w:ascii="Georgia" w:hAnsi="Georgia"/>
          <w:color w:val="666666"/>
          <w:sz w:val="21"/>
          <w:szCs w:val="21"/>
        </w:rPr>
        <w:t>）。分层</w:t>
      </w:r>
      <w:proofErr w:type="gramStart"/>
      <w:r>
        <w:rPr>
          <w:rFonts w:ascii="Georgia" w:hAnsi="Georgia"/>
          <w:color w:val="666666"/>
          <w:sz w:val="21"/>
          <w:szCs w:val="21"/>
        </w:rPr>
        <w:t>泊松法选择</w:t>
      </w:r>
      <w:proofErr w:type="gramEnd"/>
      <w:r>
        <w:rPr>
          <w:rFonts w:ascii="Georgia" w:hAnsi="Georgia"/>
          <w:color w:val="666666"/>
          <w:sz w:val="21"/>
          <w:szCs w:val="21"/>
        </w:rPr>
        <w:t>不同的采样点数；旋转</w:t>
      </w:r>
      <w:proofErr w:type="gramStart"/>
      <w:r>
        <w:rPr>
          <w:rFonts w:ascii="Georgia" w:hAnsi="Georgia"/>
          <w:color w:val="666666"/>
          <w:sz w:val="21"/>
          <w:szCs w:val="21"/>
        </w:rPr>
        <w:t>泊松法采样</w:t>
      </w:r>
      <w:proofErr w:type="gramEnd"/>
      <w:r>
        <w:rPr>
          <w:rFonts w:ascii="Georgia" w:hAnsi="Georgia"/>
          <w:color w:val="666666"/>
          <w:sz w:val="21"/>
          <w:szCs w:val="21"/>
        </w:rPr>
        <w:t>点数保持一致，但会做随机的旋转以使采样点的分布发生变化。本课仅对分层</w:t>
      </w:r>
      <w:proofErr w:type="gramStart"/>
      <w:r>
        <w:rPr>
          <w:rFonts w:ascii="Georgia" w:hAnsi="Georgia"/>
          <w:color w:val="666666"/>
          <w:sz w:val="21"/>
          <w:szCs w:val="21"/>
        </w:rPr>
        <w:t>泊松法作</w:t>
      </w:r>
      <w:proofErr w:type="gramEnd"/>
      <w:r>
        <w:rPr>
          <w:rFonts w:ascii="Georgia" w:hAnsi="Georgia"/>
          <w:color w:val="666666"/>
          <w:sz w:val="21"/>
          <w:szCs w:val="21"/>
        </w:rPr>
        <w:t>介绍。</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与之前版本唯一不同的是，这里用了一个随机数来索引</w:t>
      </w:r>
      <w:r>
        <w:rPr>
          <w:rFonts w:ascii="Georgia" w:hAnsi="Georgia"/>
          <w:color w:val="666666"/>
          <w:sz w:val="21"/>
          <w:szCs w:val="21"/>
        </w:rPr>
        <w:t>poissonDisk</w:t>
      </w:r>
      <w:r>
        <w:rPr>
          <w:rFonts w:ascii="Georgia" w:hAnsi="Georgia"/>
          <w:color w:val="666666"/>
          <w:sz w:val="21"/>
          <w:szCs w:val="21"/>
        </w:rPr>
        <w:t>：</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for</w:t>
      </w:r>
      <w:proofErr w:type="gramEnd"/>
      <w:r>
        <w:rPr>
          <w:color w:val="FFFFF1"/>
        </w:rPr>
        <w:t xml:space="preserve"> (int i=0;i&lt;4;i++)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int</w:t>
      </w:r>
      <w:proofErr w:type="gramEnd"/>
      <w:r>
        <w:rPr>
          <w:color w:val="FFFFF1"/>
        </w:rPr>
        <w:t xml:space="preserve"> index = // A random number between 0 and 15, different for each pixel (and each i !)</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visibility</w:t>
      </w:r>
      <w:proofErr w:type="gramEnd"/>
      <w:r>
        <w:rPr>
          <w:color w:val="FFFFF1"/>
        </w:rPr>
        <w:t xml:space="preserve"> -= 0.2*(1.0-texture( shadowMap, vec3(ShadowCoord.xy + poissonDisk[index]/700.0,  (ShadowCoord.z-bias)/ShadowCoord.w) ));</w:t>
      </w:r>
    </w:p>
    <w:p w:rsidR="004C2135" w:rsidRDefault="004C2135" w:rsidP="004C2135">
      <w:pPr>
        <w:pStyle w:val="HTML"/>
        <w:shd w:val="clear" w:color="auto" w:fill="23241F"/>
        <w:spacing w:before="240" w:after="240"/>
        <w:rPr>
          <w:color w:val="FFFFF1"/>
        </w:rPr>
      </w:pPr>
      <w:r>
        <w:rPr>
          <w:color w:val="FFFFF1"/>
        </w:rPr>
        <w:t xml:space="preserve">    }</w:t>
      </w:r>
    </w:p>
    <w:p w:rsidR="004C2135" w:rsidRDefault="004C2135" w:rsidP="004C2135">
      <w:pPr>
        <w:rPr>
          <w:rFonts w:ascii="宋体" w:hAnsi="宋体"/>
          <w:sz w:val="24"/>
          <w:szCs w:val="24"/>
        </w:rPr>
      </w:pPr>
      <w:r>
        <w:rPr>
          <w:rFonts w:ascii="Georgia" w:hAnsi="Georgia"/>
          <w:color w:val="666666"/>
          <w:szCs w:val="21"/>
        </w:rPr>
        <w:br/>
      </w:r>
      <w:r>
        <w:rPr>
          <w:rFonts w:ascii="Georgia" w:hAnsi="Georgia"/>
          <w:color w:val="666666"/>
          <w:szCs w:val="21"/>
          <w:shd w:val="clear" w:color="auto" w:fill="FFFFFF"/>
        </w:rPr>
        <w:t>可用如下代码（返回一个</w:t>
      </w:r>
      <w:r>
        <w:rPr>
          <w:rFonts w:ascii="Georgia" w:hAnsi="Georgia"/>
          <w:color w:val="666666"/>
          <w:szCs w:val="21"/>
          <w:shd w:val="clear" w:color="auto" w:fill="FFFFFF"/>
        </w:rPr>
        <w:t>[0,1]</w:t>
      </w:r>
      <w:r>
        <w:rPr>
          <w:rFonts w:ascii="Georgia" w:hAnsi="Georgia"/>
          <w:color w:val="666666"/>
          <w:szCs w:val="21"/>
          <w:shd w:val="clear" w:color="auto" w:fill="FFFFFF"/>
        </w:rPr>
        <w:t>间的随机数）产生随机数</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float</w:t>
      </w:r>
      <w:proofErr w:type="gramEnd"/>
      <w:r>
        <w:rPr>
          <w:color w:val="FFFFF1"/>
        </w:rPr>
        <w:t xml:space="preserve"> dot_product = dot(seed4, vec4(12.9898,78.233,45.164,94.673));</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return</w:t>
      </w:r>
      <w:proofErr w:type="gramEnd"/>
      <w:r>
        <w:rPr>
          <w:color w:val="FFFFF1"/>
        </w:rPr>
        <w:t xml:space="preserve"> fract(sin(dot_product) * 43758.5453);</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本例中，</w:t>
      </w:r>
      <w:r>
        <w:rPr>
          <w:rFonts w:ascii="Georgia" w:hAnsi="Georgia"/>
          <w:color w:val="666666"/>
          <w:sz w:val="21"/>
          <w:szCs w:val="21"/>
        </w:rPr>
        <w:t>seed4</w:t>
      </w:r>
      <w:r>
        <w:rPr>
          <w:rFonts w:ascii="Georgia" w:hAnsi="Georgia"/>
          <w:color w:val="666666"/>
          <w:sz w:val="21"/>
          <w:szCs w:val="21"/>
        </w:rPr>
        <w:t>是参数</w:t>
      </w:r>
      <w:r>
        <w:rPr>
          <w:rFonts w:ascii="Georgia" w:hAnsi="Georgia"/>
          <w:color w:val="666666"/>
          <w:sz w:val="21"/>
          <w:szCs w:val="21"/>
        </w:rPr>
        <w:t>i</w:t>
      </w:r>
      <w:r>
        <w:rPr>
          <w:rFonts w:ascii="Georgia" w:hAnsi="Georgia"/>
          <w:color w:val="666666"/>
          <w:sz w:val="21"/>
          <w:szCs w:val="21"/>
        </w:rPr>
        <w:t>和</w:t>
      </w:r>
      <w:r>
        <w:rPr>
          <w:rFonts w:ascii="Georgia" w:hAnsi="Georgia"/>
          <w:color w:val="666666"/>
          <w:sz w:val="21"/>
          <w:szCs w:val="21"/>
        </w:rPr>
        <w:t>seed</w:t>
      </w:r>
      <w:r>
        <w:rPr>
          <w:rFonts w:ascii="Georgia" w:hAnsi="Georgia"/>
          <w:color w:val="666666"/>
          <w:sz w:val="21"/>
          <w:szCs w:val="21"/>
        </w:rPr>
        <w:t>的组成的</w:t>
      </w:r>
      <w:r>
        <w:rPr>
          <w:rFonts w:ascii="Georgia" w:hAnsi="Georgia"/>
          <w:color w:val="666666"/>
          <w:sz w:val="21"/>
          <w:szCs w:val="21"/>
        </w:rPr>
        <w:t>vec4</w:t>
      </w:r>
      <w:r>
        <w:rPr>
          <w:rFonts w:ascii="Georgia" w:hAnsi="Georgia"/>
          <w:color w:val="666666"/>
          <w:sz w:val="21"/>
          <w:szCs w:val="21"/>
        </w:rPr>
        <w:t>向量（这样才会是在</w:t>
      </w:r>
      <w:r>
        <w:rPr>
          <w:rFonts w:ascii="Georgia" w:hAnsi="Georgia"/>
          <w:color w:val="666666"/>
          <w:sz w:val="21"/>
          <w:szCs w:val="21"/>
        </w:rPr>
        <w:t>4</w:t>
      </w:r>
      <w:r>
        <w:rPr>
          <w:rFonts w:ascii="Georgia" w:hAnsi="Georgia"/>
          <w:color w:val="666666"/>
          <w:sz w:val="21"/>
          <w:szCs w:val="21"/>
        </w:rPr>
        <w:t>个位置做采样）。参数</w:t>
      </w:r>
      <w:r>
        <w:rPr>
          <w:rFonts w:ascii="Georgia" w:hAnsi="Georgia"/>
          <w:color w:val="666666"/>
          <w:sz w:val="21"/>
          <w:szCs w:val="21"/>
        </w:rPr>
        <w:t>seed</w:t>
      </w:r>
      <w:r>
        <w:rPr>
          <w:rFonts w:ascii="Georgia" w:hAnsi="Georgia"/>
          <w:color w:val="666666"/>
          <w:sz w:val="21"/>
          <w:szCs w:val="21"/>
        </w:rPr>
        <w:t>的值可以选用</w:t>
      </w:r>
      <w:r>
        <w:rPr>
          <w:rFonts w:ascii="Georgia" w:hAnsi="Georgia"/>
          <w:color w:val="666666"/>
          <w:sz w:val="21"/>
          <w:szCs w:val="21"/>
        </w:rPr>
        <w:t>gl_FragCoord</w:t>
      </w:r>
      <w:r>
        <w:rPr>
          <w:rFonts w:ascii="Georgia" w:hAnsi="Georgia"/>
          <w:color w:val="666666"/>
          <w:sz w:val="21"/>
          <w:szCs w:val="21"/>
        </w:rPr>
        <w:t>（像素的屏幕坐标），或者</w:t>
      </w:r>
      <w:r>
        <w:rPr>
          <w:rFonts w:ascii="Georgia" w:hAnsi="Georgia"/>
          <w:color w:val="666666"/>
          <w:sz w:val="21"/>
          <w:szCs w:val="21"/>
        </w:rPr>
        <w:t>Position_worldspace</w:t>
      </w:r>
      <w:r>
        <w:rPr>
          <w:rFonts w:ascii="Georgia" w:hAnsi="Georgia"/>
          <w:color w:val="666666"/>
          <w:sz w:val="21"/>
          <w:szCs w:val="21"/>
        </w:rPr>
        <w:t>：</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  -</w:t>
      </w:r>
      <w:proofErr w:type="gramEnd"/>
      <w:r>
        <w:rPr>
          <w:color w:val="FFFFF1"/>
        </w:rPr>
        <w:t xml:space="preserve"> A random sample, based on the pixel's screen location.</w:t>
      </w:r>
    </w:p>
    <w:p w:rsidR="004C2135" w:rsidRDefault="004C2135" w:rsidP="004C2135">
      <w:pPr>
        <w:pStyle w:val="HTML"/>
        <w:shd w:val="clear" w:color="auto" w:fill="23241F"/>
        <w:spacing w:before="240" w:after="240"/>
        <w:rPr>
          <w:color w:val="FFFFF1"/>
        </w:rPr>
      </w:pPr>
      <w:r>
        <w:rPr>
          <w:color w:val="FFFFF1"/>
        </w:rPr>
        <w:t xml:space="preserve">        //    No banding, but the shadow moves with the camera, which looks weird.</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int</w:t>
      </w:r>
      <w:proofErr w:type="gramEnd"/>
      <w:r>
        <w:rPr>
          <w:color w:val="FFFFF1"/>
        </w:rPr>
        <w:t xml:space="preserve"> index = int(16.0*random(gl_FragCoord.xyy, i))%16;</w:t>
      </w:r>
    </w:p>
    <w:p w:rsidR="004C2135" w:rsidRDefault="004C2135" w:rsidP="004C2135">
      <w:pPr>
        <w:pStyle w:val="HTML"/>
        <w:shd w:val="clear" w:color="auto" w:fill="23241F"/>
        <w:spacing w:before="240" w:after="240"/>
        <w:rPr>
          <w:color w:val="FFFFF1"/>
        </w:rPr>
      </w:pPr>
      <w:r>
        <w:rPr>
          <w:color w:val="FFFFF1"/>
        </w:rPr>
        <w:t xml:space="preserve">        /</w:t>
      </w:r>
      <w:proofErr w:type="gramStart"/>
      <w:r>
        <w:rPr>
          <w:color w:val="FFFFF1"/>
        </w:rPr>
        <w:t>/  -</w:t>
      </w:r>
      <w:proofErr w:type="gramEnd"/>
      <w:r>
        <w:rPr>
          <w:color w:val="FFFFF1"/>
        </w:rPr>
        <w:t xml:space="preserve"> A random sample, based on the pixel's position in world space.</w:t>
      </w:r>
    </w:p>
    <w:p w:rsidR="004C2135" w:rsidRDefault="004C2135" w:rsidP="004C2135">
      <w:pPr>
        <w:pStyle w:val="HTML"/>
        <w:shd w:val="clear" w:color="auto" w:fill="23241F"/>
        <w:spacing w:before="240" w:after="240"/>
        <w:rPr>
          <w:color w:val="FFFFF1"/>
        </w:rPr>
      </w:pPr>
      <w:r>
        <w:rPr>
          <w:color w:val="FFFFF1"/>
        </w:rPr>
        <w:t xml:space="preserve">        //    </w:t>
      </w:r>
      <w:proofErr w:type="gramStart"/>
      <w:r>
        <w:rPr>
          <w:color w:val="FFFFF1"/>
        </w:rPr>
        <w:t>The</w:t>
      </w:r>
      <w:proofErr w:type="gramEnd"/>
      <w:r>
        <w:rPr>
          <w:color w:val="FFFFF1"/>
        </w:rPr>
        <w:t xml:space="preserve"> position is rounded to the millimeter to avoid too much aliasing</w:t>
      </w:r>
    </w:p>
    <w:p w:rsidR="004C2135" w:rsidRDefault="004C2135" w:rsidP="004C2135">
      <w:pPr>
        <w:pStyle w:val="HTML"/>
        <w:shd w:val="clear" w:color="auto" w:fill="23241F"/>
        <w:spacing w:before="240" w:after="240"/>
        <w:rPr>
          <w:color w:val="FFFFF1"/>
        </w:rPr>
      </w:pPr>
      <w:r>
        <w:rPr>
          <w:color w:val="FFFFF1"/>
        </w:rPr>
        <w:t xml:space="preserve">        //int index = </w:t>
      </w:r>
      <w:proofErr w:type="gramStart"/>
      <w:r>
        <w:rPr>
          <w:color w:val="FFFFF1"/>
        </w:rPr>
        <w:t>int(</w:t>
      </w:r>
      <w:proofErr w:type="gramEnd"/>
      <w:r>
        <w:rPr>
          <w:color w:val="FFFFF1"/>
        </w:rPr>
        <w:t>16.0*random(floor(Position_worldspace.xyz*1000.0), i))%16;</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这样做之后，上图中的那种条带就消失了，</w:t>
      </w:r>
      <w:proofErr w:type="gramStart"/>
      <w:r>
        <w:rPr>
          <w:rFonts w:ascii="Georgia" w:hAnsi="Georgia"/>
          <w:color w:val="666666"/>
          <w:sz w:val="21"/>
          <w:szCs w:val="21"/>
        </w:rPr>
        <w:t>不过噪点却</w:t>
      </w:r>
      <w:proofErr w:type="gramEnd"/>
      <w:r>
        <w:rPr>
          <w:rFonts w:ascii="Georgia" w:hAnsi="Georgia"/>
          <w:color w:val="666666"/>
          <w:sz w:val="21"/>
          <w:szCs w:val="21"/>
        </w:rPr>
        <w:t>显现出来了。不过，一些</w:t>
      </w:r>
      <w:proofErr w:type="gramStart"/>
      <w:r>
        <w:rPr>
          <w:rFonts w:ascii="Georgia" w:hAnsi="Georgia"/>
          <w:color w:val="666666"/>
          <w:sz w:val="21"/>
          <w:szCs w:val="21"/>
        </w:rPr>
        <w:t>“</w:t>
      </w:r>
      <w:r>
        <w:rPr>
          <w:rFonts w:ascii="Georgia" w:hAnsi="Georgia"/>
          <w:color w:val="666666"/>
          <w:sz w:val="21"/>
          <w:szCs w:val="21"/>
        </w:rPr>
        <w:t>漂亮的</w:t>
      </w:r>
      <w:r>
        <w:rPr>
          <w:rFonts w:ascii="Georgia" w:hAnsi="Georgia"/>
          <w:color w:val="666666"/>
          <w:sz w:val="21"/>
          <w:szCs w:val="21"/>
        </w:rPr>
        <w:t>”</w:t>
      </w:r>
      <w:r>
        <w:rPr>
          <w:rFonts w:ascii="Georgia" w:hAnsi="Georgia"/>
          <w:color w:val="666666"/>
          <w:sz w:val="21"/>
          <w:szCs w:val="21"/>
        </w:rPr>
        <w:t>噪点可比</w:t>
      </w:r>
      <w:proofErr w:type="gramEnd"/>
      <w:r>
        <w:rPr>
          <w:rFonts w:ascii="Georgia" w:hAnsi="Georgia"/>
          <w:color w:val="666666"/>
          <w:sz w:val="21"/>
          <w:szCs w:val="21"/>
        </w:rPr>
        <w:t>上面那些条带</w:t>
      </w:r>
      <w:r>
        <w:rPr>
          <w:rFonts w:ascii="Georgia" w:hAnsi="Georgia"/>
          <w:color w:val="666666"/>
          <w:sz w:val="21"/>
          <w:szCs w:val="21"/>
        </w:rPr>
        <w:t>“</w:t>
      </w:r>
      <w:r>
        <w:rPr>
          <w:rFonts w:ascii="Georgia" w:hAnsi="Georgia"/>
          <w:color w:val="666666"/>
          <w:sz w:val="21"/>
          <w:szCs w:val="21"/>
        </w:rPr>
        <w:t>好看</w:t>
      </w:r>
      <w:r>
        <w:rPr>
          <w:rFonts w:ascii="Georgia" w:hAnsi="Georgia"/>
          <w:color w:val="666666"/>
          <w:sz w:val="21"/>
          <w:szCs w:val="21"/>
        </w:rPr>
        <w:t>”</w:t>
      </w:r>
      <w:r>
        <w:rPr>
          <w:rFonts w:ascii="Georgia" w:hAnsi="Georgia"/>
          <w:color w:val="666666"/>
          <w:sz w:val="21"/>
          <w:szCs w:val="21"/>
        </w:rPr>
        <w:t>多了。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noProof/>
          <w:color w:val="666666"/>
          <w:sz w:val="21"/>
          <w:szCs w:val="21"/>
        </w:rPr>
        <w:drawing>
          <wp:inline distT="0" distB="0" distL="0" distR="0">
            <wp:extent cx="5382895" cy="2734310"/>
            <wp:effectExtent l="0" t="0" r="8255" b="8890"/>
            <wp:docPr id="88" name="图片 88" descr="PCF_stratified_4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CF_stratified_4ta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82895" cy="2734310"/>
                    </a:xfrm>
                    <a:prstGeom prst="rect">
                      <a:avLst/>
                    </a:prstGeom>
                    <a:noFill/>
                    <a:ln>
                      <a:noFill/>
                    </a:ln>
                  </pic:spPr>
                </pic:pic>
              </a:graphicData>
            </a:graphic>
          </wp:inline>
        </w:drawing>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上述三个例子的实现请参见</w:t>
      </w:r>
      <w:r>
        <w:rPr>
          <w:rFonts w:ascii="Georgia" w:hAnsi="Georgia"/>
          <w:color w:val="666666"/>
          <w:sz w:val="21"/>
          <w:szCs w:val="21"/>
        </w:rPr>
        <w:t>tutorial16/ShadowMapping.fragmentshader</w:t>
      </w:r>
      <w:r>
        <w:rPr>
          <w:rFonts w:ascii="Georgia" w:hAnsi="Georgia"/>
          <w:color w:val="666666"/>
          <w:sz w:val="21"/>
          <w:szCs w:val="21"/>
        </w:rPr>
        <w:t>。</w:t>
      </w:r>
    </w:p>
    <w:p w:rsidR="004C2135" w:rsidRDefault="004C2135" w:rsidP="004C2135">
      <w:pPr>
        <w:pStyle w:val="2"/>
        <w:shd w:val="clear" w:color="auto" w:fill="FFFFFF"/>
        <w:rPr>
          <w:rFonts w:ascii="Georgia" w:hAnsi="Georgia"/>
          <w:color w:val="666666"/>
          <w:sz w:val="31"/>
          <w:szCs w:val="31"/>
        </w:rPr>
      </w:pPr>
      <w:r>
        <w:rPr>
          <w:rFonts w:ascii="Georgia" w:hAnsi="Georgia"/>
          <w:color w:val="666666"/>
          <w:sz w:val="31"/>
          <w:szCs w:val="31"/>
        </w:rPr>
        <w:t>深入研究</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即使把这些技巧都用上，仍有很多方法可以提升阴影质量。下面是最常见的一些方法：</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早优化（</w:t>
      </w:r>
      <w:r>
        <w:rPr>
          <w:rFonts w:ascii="Georgia" w:hAnsi="Georgia"/>
          <w:color w:val="666666"/>
        </w:rPr>
        <w:t>Early bailing</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不要把采样次数设为</w:t>
      </w:r>
      <w:r>
        <w:rPr>
          <w:rFonts w:ascii="Georgia" w:hAnsi="Georgia"/>
          <w:color w:val="666666"/>
          <w:sz w:val="21"/>
          <w:szCs w:val="21"/>
        </w:rPr>
        <w:t>16</w:t>
      </w:r>
      <w:r>
        <w:rPr>
          <w:rFonts w:ascii="Georgia" w:hAnsi="Georgia"/>
          <w:color w:val="666666"/>
          <w:sz w:val="21"/>
          <w:szCs w:val="21"/>
        </w:rPr>
        <w:t>，太大了，四次采样足矣。若这四个点都在光明或都在阴影中，那就算做</w:t>
      </w:r>
      <w:r>
        <w:rPr>
          <w:rFonts w:ascii="Georgia" w:hAnsi="Georgia"/>
          <w:color w:val="666666"/>
          <w:sz w:val="21"/>
          <w:szCs w:val="21"/>
        </w:rPr>
        <w:t>16</w:t>
      </w:r>
      <w:r>
        <w:rPr>
          <w:rFonts w:ascii="Georgia" w:hAnsi="Georgia"/>
          <w:color w:val="666666"/>
          <w:sz w:val="21"/>
          <w:szCs w:val="21"/>
        </w:rPr>
        <w:t>次采样效果也一样：这就叫过早优化。若这些采样点明暗各异，那你很可能位于阴影边界上，这时候进行</w:t>
      </w:r>
      <w:r>
        <w:rPr>
          <w:rFonts w:ascii="Georgia" w:hAnsi="Georgia"/>
          <w:color w:val="666666"/>
          <w:sz w:val="21"/>
          <w:szCs w:val="21"/>
        </w:rPr>
        <w:t>16</w:t>
      </w:r>
      <w:r>
        <w:rPr>
          <w:rFonts w:ascii="Georgia" w:hAnsi="Georgia"/>
          <w:color w:val="666666"/>
          <w:sz w:val="21"/>
          <w:szCs w:val="21"/>
        </w:rPr>
        <w:t>次采样才是合情理的。</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聚光灯（</w:t>
      </w:r>
      <w:r>
        <w:rPr>
          <w:rFonts w:ascii="Georgia" w:hAnsi="Georgia"/>
          <w:color w:val="666666"/>
        </w:rPr>
        <w:t>Spot lights</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处理聚光灯这种光源时，不需要多大的改动。最主要的是：把正交投影矩阵换成透视投影矩阵：</w:t>
      </w:r>
    </w:p>
    <w:p w:rsidR="004C2135" w:rsidRDefault="004C2135" w:rsidP="004C2135">
      <w:pPr>
        <w:pStyle w:val="HTML"/>
        <w:shd w:val="clear" w:color="auto" w:fill="23241F"/>
        <w:spacing w:before="240" w:after="240"/>
        <w:rPr>
          <w:color w:val="FFFFF1"/>
        </w:rPr>
      </w:pPr>
      <w:proofErr w:type="gramStart"/>
      <w:r>
        <w:rPr>
          <w:color w:val="FFFFF1"/>
        </w:rPr>
        <w:t>glm::vec3</w:t>
      </w:r>
      <w:proofErr w:type="gramEnd"/>
      <w:r>
        <w:rPr>
          <w:color w:val="FFFFF1"/>
        </w:rPr>
        <w:t xml:space="preserve"> lightPos(5, 20, 20);</w:t>
      </w:r>
    </w:p>
    <w:p w:rsidR="004C2135" w:rsidRDefault="004C2135" w:rsidP="004C2135">
      <w:pPr>
        <w:pStyle w:val="HTML"/>
        <w:shd w:val="clear" w:color="auto" w:fill="23241F"/>
        <w:spacing w:before="240" w:after="240"/>
        <w:rPr>
          <w:color w:val="FFFFF1"/>
        </w:rPr>
      </w:pPr>
      <w:proofErr w:type="gramStart"/>
      <w:r>
        <w:rPr>
          <w:color w:val="FFFFF1"/>
        </w:rPr>
        <w:t>glm::mat4</w:t>
      </w:r>
      <w:proofErr w:type="gramEnd"/>
      <w:r>
        <w:rPr>
          <w:color w:val="FFFFF1"/>
        </w:rPr>
        <w:t xml:space="preserve"> depthProjectionMatrix = glm::perspective(45.0f, 1.0f, 2.0f, 50.0f);</w:t>
      </w:r>
    </w:p>
    <w:p w:rsidR="004C2135" w:rsidRDefault="004C2135" w:rsidP="004C2135">
      <w:pPr>
        <w:pStyle w:val="HTML"/>
        <w:shd w:val="clear" w:color="auto" w:fill="23241F"/>
        <w:spacing w:before="240" w:after="240"/>
        <w:rPr>
          <w:color w:val="FFFFF1"/>
        </w:rPr>
      </w:pPr>
      <w:proofErr w:type="gramStart"/>
      <w:r>
        <w:rPr>
          <w:color w:val="FFFFF1"/>
        </w:rPr>
        <w:t>glm::mat4</w:t>
      </w:r>
      <w:proofErr w:type="gramEnd"/>
      <w:r>
        <w:rPr>
          <w:color w:val="FFFFF1"/>
        </w:rPr>
        <w:t xml:space="preserve"> depthViewMatrix = glm::lookAt(lightPos, lightPos-lightInvDir, glm::vec3(0,1,0));</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大部分都一样，只不过用的不是正交视域四棱锥，而是透视视域四棱锥。考虑到透视除法，采用了</w:t>
      </w:r>
      <w:r>
        <w:rPr>
          <w:rFonts w:ascii="Georgia" w:hAnsi="Georgia"/>
          <w:color w:val="666666"/>
          <w:sz w:val="21"/>
          <w:szCs w:val="21"/>
        </w:rPr>
        <w:t>texture2Dproj</w:t>
      </w:r>
      <w:r>
        <w:rPr>
          <w:rFonts w:ascii="Georgia" w:hAnsi="Georgia"/>
          <w:color w:val="666666"/>
          <w:sz w:val="21"/>
          <w:szCs w:val="21"/>
        </w:rPr>
        <w:t>。（见</w:t>
      </w:r>
      <w:r>
        <w:rPr>
          <w:rFonts w:ascii="Georgia" w:hAnsi="Georgia"/>
          <w:color w:val="666666"/>
          <w:sz w:val="21"/>
          <w:szCs w:val="21"/>
        </w:rPr>
        <w:t>“</w:t>
      </w:r>
      <w:r>
        <w:rPr>
          <w:rFonts w:ascii="Georgia" w:hAnsi="Georgia"/>
          <w:color w:val="666666"/>
          <w:sz w:val="21"/>
          <w:szCs w:val="21"/>
        </w:rPr>
        <w:t>第四课</w:t>
      </w:r>
      <w:r>
        <w:rPr>
          <w:rFonts w:ascii="Georgia" w:hAnsi="Georgia"/>
          <w:color w:val="666666"/>
          <w:sz w:val="21"/>
          <w:szCs w:val="21"/>
        </w:rPr>
        <w:t>——</w:t>
      </w:r>
      <w:r>
        <w:rPr>
          <w:rFonts w:ascii="Georgia" w:hAnsi="Georgia"/>
          <w:color w:val="666666"/>
          <w:sz w:val="21"/>
          <w:szCs w:val="21"/>
        </w:rPr>
        <w:t>矩阵</w:t>
      </w:r>
      <w:r>
        <w:rPr>
          <w:rFonts w:ascii="Georgia" w:hAnsi="Georgia"/>
          <w:color w:val="666666"/>
          <w:sz w:val="21"/>
          <w:szCs w:val="21"/>
        </w:rPr>
        <w:t>”</w:t>
      </w:r>
      <w:r>
        <w:rPr>
          <w:rFonts w:ascii="Georgia" w:hAnsi="Georgia"/>
          <w:color w:val="666666"/>
          <w:sz w:val="21"/>
          <w:szCs w:val="21"/>
        </w:rPr>
        <w:t>的脚注）</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第二步，在</w:t>
      </w:r>
      <w:r>
        <w:rPr>
          <w:rFonts w:ascii="Georgia" w:hAnsi="Georgia"/>
          <w:color w:val="666666"/>
          <w:sz w:val="21"/>
          <w:szCs w:val="21"/>
        </w:rPr>
        <w:t>shader</w:t>
      </w:r>
      <w:r>
        <w:rPr>
          <w:rFonts w:ascii="Georgia" w:hAnsi="Georgia"/>
          <w:color w:val="666666"/>
          <w:sz w:val="21"/>
          <w:szCs w:val="21"/>
        </w:rPr>
        <w:t>中，把透视考虑在内。（见</w:t>
      </w:r>
      <w:r>
        <w:rPr>
          <w:rFonts w:ascii="Georgia" w:hAnsi="Georgia"/>
          <w:color w:val="666666"/>
          <w:sz w:val="21"/>
          <w:szCs w:val="21"/>
        </w:rPr>
        <w:t>“</w:t>
      </w:r>
      <w:r>
        <w:rPr>
          <w:rFonts w:ascii="Georgia" w:hAnsi="Georgia"/>
          <w:color w:val="666666"/>
          <w:sz w:val="21"/>
          <w:szCs w:val="21"/>
        </w:rPr>
        <w:t>第四课</w:t>
      </w:r>
      <w:r>
        <w:rPr>
          <w:rFonts w:ascii="Georgia" w:hAnsi="Georgia"/>
          <w:color w:val="666666"/>
          <w:sz w:val="21"/>
          <w:szCs w:val="21"/>
        </w:rPr>
        <w:t>——</w:t>
      </w:r>
      <w:r>
        <w:rPr>
          <w:rFonts w:ascii="Georgia" w:hAnsi="Georgia"/>
          <w:color w:val="666666"/>
          <w:sz w:val="21"/>
          <w:szCs w:val="21"/>
        </w:rPr>
        <w:t>矩阵</w:t>
      </w:r>
      <w:r>
        <w:rPr>
          <w:rFonts w:ascii="Georgia" w:hAnsi="Georgia"/>
          <w:color w:val="666666"/>
          <w:sz w:val="21"/>
          <w:szCs w:val="21"/>
        </w:rPr>
        <w:t>”</w:t>
      </w:r>
      <w:r>
        <w:rPr>
          <w:rFonts w:ascii="Georgia" w:hAnsi="Georgia"/>
          <w:color w:val="666666"/>
          <w:sz w:val="21"/>
          <w:szCs w:val="21"/>
        </w:rPr>
        <w:t>的脚注。简而言之，透视投影矩阵根本就没做什么透视。这一步是由硬件完成的，只是把投影的坐标除以了</w:t>
      </w:r>
      <w:r>
        <w:rPr>
          <w:rFonts w:ascii="Georgia" w:hAnsi="Georgia"/>
          <w:color w:val="666666"/>
          <w:sz w:val="21"/>
          <w:szCs w:val="21"/>
        </w:rPr>
        <w:t>w</w:t>
      </w:r>
      <w:r>
        <w:rPr>
          <w:rFonts w:ascii="Georgia" w:hAnsi="Georgia"/>
          <w:color w:val="666666"/>
          <w:sz w:val="21"/>
          <w:szCs w:val="21"/>
        </w:rPr>
        <w:t>。这里在着色器中模拟这一步操作，因此得自己做透视除法。顺便说一句，正交矩阵产生的齐次向量</w:t>
      </w:r>
      <w:r>
        <w:rPr>
          <w:rFonts w:ascii="Georgia" w:hAnsi="Georgia"/>
          <w:color w:val="666666"/>
          <w:sz w:val="21"/>
          <w:szCs w:val="21"/>
        </w:rPr>
        <w:t>w</w:t>
      </w:r>
      <w:r>
        <w:rPr>
          <w:rFonts w:ascii="Georgia" w:hAnsi="Georgia"/>
          <w:color w:val="666666"/>
          <w:sz w:val="21"/>
          <w:szCs w:val="21"/>
        </w:rPr>
        <w:t>始终为</w:t>
      </w:r>
      <w:r>
        <w:rPr>
          <w:rFonts w:ascii="Georgia" w:hAnsi="Georgia"/>
          <w:color w:val="666666"/>
          <w:sz w:val="21"/>
          <w:szCs w:val="21"/>
        </w:rPr>
        <w:t>1</w:t>
      </w:r>
      <w:r>
        <w:rPr>
          <w:rFonts w:ascii="Georgia" w:hAnsi="Georgia"/>
          <w:color w:val="666666"/>
          <w:sz w:val="21"/>
          <w:szCs w:val="21"/>
        </w:rPr>
        <w:t>，这就是为什么正交矩阵没有任何透视效果。）</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用</w:t>
      </w:r>
      <w:r>
        <w:rPr>
          <w:rFonts w:ascii="Georgia" w:hAnsi="Georgia"/>
          <w:color w:val="666666"/>
          <w:sz w:val="21"/>
          <w:szCs w:val="21"/>
        </w:rPr>
        <w:t>GLSL</w:t>
      </w:r>
      <w:r>
        <w:rPr>
          <w:rFonts w:ascii="Georgia" w:hAnsi="Georgia"/>
          <w:color w:val="666666"/>
          <w:sz w:val="21"/>
          <w:szCs w:val="21"/>
        </w:rPr>
        <w:t>完成此操作主要有两种方法。第二种方法利用了内置的</w:t>
      </w:r>
      <w:r>
        <w:rPr>
          <w:rFonts w:ascii="Georgia" w:hAnsi="Georgia"/>
          <w:color w:val="666666"/>
          <w:sz w:val="21"/>
          <w:szCs w:val="21"/>
        </w:rPr>
        <w:t>textureProj</w:t>
      </w:r>
      <w:r>
        <w:rPr>
          <w:rFonts w:ascii="Georgia" w:hAnsi="Georgia"/>
          <w:color w:val="666666"/>
          <w:sz w:val="21"/>
          <w:szCs w:val="21"/>
        </w:rPr>
        <w:t>函数，但两种方法得出的效果是一样的。</w:t>
      </w:r>
    </w:p>
    <w:p w:rsidR="004C2135" w:rsidRDefault="004C2135" w:rsidP="004C2135">
      <w:pPr>
        <w:pStyle w:val="HTML"/>
        <w:shd w:val="clear" w:color="auto" w:fill="23241F"/>
        <w:spacing w:before="240" w:after="240"/>
        <w:rPr>
          <w:color w:val="FFFFF1"/>
        </w:rPr>
      </w:pPr>
      <w:proofErr w:type="gramStart"/>
      <w:r>
        <w:rPr>
          <w:color w:val="FFFFF1"/>
        </w:rPr>
        <w:t>if</w:t>
      </w:r>
      <w:proofErr w:type="gramEnd"/>
      <w:r>
        <w:rPr>
          <w:color w:val="FFFFF1"/>
        </w:rPr>
        <w:t xml:space="preserve"> ( texture( shadowMap, (ShadowCoord.xy/ShadowCoord.w) ).z  &lt;  (ShadowCoord.z-bias)/ShadowCoord.w )</w:t>
      </w:r>
    </w:p>
    <w:p w:rsidR="004C2135" w:rsidRDefault="004C2135" w:rsidP="004C2135">
      <w:pPr>
        <w:pStyle w:val="HTML"/>
        <w:shd w:val="clear" w:color="auto" w:fill="23241F"/>
        <w:spacing w:before="240" w:after="240"/>
        <w:rPr>
          <w:color w:val="FFFFF1"/>
        </w:rPr>
      </w:pPr>
      <w:proofErr w:type="gramStart"/>
      <w:r>
        <w:rPr>
          <w:color w:val="FFFFF1"/>
        </w:rPr>
        <w:t>if</w:t>
      </w:r>
      <w:proofErr w:type="gramEnd"/>
      <w:r>
        <w:rPr>
          <w:color w:val="FFFFF1"/>
        </w:rPr>
        <w:t xml:space="preserve"> ( textureProj( shadowMap, ShadowCoord.xyw ).z  &lt;  (ShadowCoord.z-bias)/ShadowCoord.w )</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点光源（</w:t>
      </w:r>
      <w:r>
        <w:rPr>
          <w:rFonts w:ascii="Georgia" w:hAnsi="Georgia"/>
          <w:color w:val="666666"/>
        </w:rPr>
        <w:t>Point lights</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大部分是一样的，不过要做深度立方体贴图（</w:t>
      </w:r>
      <w:r>
        <w:rPr>
          <w:rFonts w:ascii="Georgia" w:hAnsi="Georgia"/>
          <w:color w:val="666666"/>
          <w:sz w:val="21"/>
          <w:szCs w:val="21"/>
        </w:rPr>
        <w:t>cubemap</w:t>
      </w:r>
      <w:r>
        <w:rPr>
          <w:rFonts w:ascii="Georgia" w:hAnsi="Georgia"/>
          <w:color w:val="666666"/>
          <w:sz w:val="21"/>
          <w:szCs w:val="21"/>
        </w:rPr>
        <w:t>）。立方体贴图包含一组</w:t>
      </w:r>
      <w:r>
        <w:rPr>
          <w:rFonts w:ascii="Georgia" w:hAnsi="Georgia"/>
          <w:color w:val="666666"/>
          <w:sz w:val="21"/>
          <w:szCs w:val="21"/>
        </w:rPr>
        <w:t>6</w:t>
      </w:r>
      <w:r>
        <w:rPr>
          <w:rFonts w:ascii="Georgia" w:hAnsi="Georgia"/>
          <w:color w:val="666666"/>
          <w:sz w:val="21"/>
          <w:szCs w:val="21"/>
        </w:rPr>
        <w:t>个纹理，每个纹理位于立方体的一面，无法用标准的</w:t>
      </w:r>
      <w:r>
        <w:rPr>
          <w:rFonts w:ascii="Georgia" w:hAnsi="Georgia"/>
          <w:color w:val="666666"/>
          <w:sz w:val="21"/>
          <w:szCs w:val="21"/>
        </w:rPr>
        <w:t>UV</w:t>
      </w:r>
      <w:r>
        <w:rPr>
          <w:rFonts w:ascii="Georgia" w:hAnsi="Georgia"/>
          <w:color w:val="666666"/>
          <w:sz w:val="21"/>
          <w:szCs w:val="21"/>
        </w:rPr>
        <w:t>坐标访问，只能用一个代表方向的三维向量来访问。</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空间各个方向的深度都保存着，保证点光源各方向都能投射影子。</w:t>
      </w:r>
      <w:r>
        <w:rPr>
          <w:rFonts w:ascii="Georgia" w:hAnsi="Georgia"/>
          <w:color w:val="666666"/>
          <w:sz w:val="21"/>
          <w:szCs w:val="21"/>
        </w:rPr>
        <w:t>T</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多个光源组合</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该算法可以处理多个光源，但别忘了，每个光源都要做一次渲染，以生成其阴影贴图。这些</w:t>
      </w:r>
      <w:proofErr w:type="gramStart"/>
      <w:r>
        <w:rPr>
          <w:rFonts w:ascii="Georgia" w:hAnsi="Georgia"/>
          <w:color w:val="666666"/>
          <w:sz w:val="21"/>
          <w:szCs w:val="21"/>
        </w:rPr>
        <w:t>计算极</w:t>
      </w:r>
      <w:proofErr w:type="gramEnd"/>
      <w:r>
        <w:rPr>
          <w:rFonts w:ascii="Georgia" w:hAnsi="Georgia"/>
          <w:color w:val="666666"/>
          <w:sz w:val="21"/>
          <w:szCs w:val="21"/>
        </w:rPr>
        <w:t>大地</w:t>
      </w:r>
      <w:proofErr w:type="gramStart"/>
      <w:r>
        <w:rPr>
          <w:rFonts w:ascii="Georgia" w:hAnsi="Georgia"/>
          <w:color w:val="666666"/>
          <w:sz w:val="21"/>
          <w:szCs w:val="21"/>
        </w:rPr>
        <w:t>消耗了显存</w:t>
      </w:r>
      <w:proofErr w:type="gramEnd"/>
      <w:r>
        <w:rPr>
          <w:rFonts w:ascii="Georgia" w:hAnsi="Georgia"/>
          <w:color w:val="666666"/>
          <w:sz w:val="21"/>
          <w:szCs w:val="21"/>
        </w:rPr>
        <w:t>，也许很快你的显卡带宽就吃紧了。</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自动光源四棱锥（</w:t>
      </w:r>
      <w:r>
        <w:rPr>
          <w:rFonts w:ascii="Georgia" w:hAnsi="Georgia"/>
          <w:color w:val="666666"/>
        </w:rPr>
        <w:t>Automatic light frustum</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本课中，囊括整个场景的光源四棱锥是手动算出来的。虽然在本课的限定条件下，这么做还行得通，但应该避免这样的做法。如果你的地图大小是</w:t>
      </w:r>
      <w:r>
        <w:rPr>
          <w:rFonts w:ascii="Georgia" w:hAnsi="Georgia"/>
          <w:color w:val="666666"/>
          <w:sz w:val="21"/>
          <w:szCs w:val="21"/>
        </w:rPr>
        <w:t>1Km x 1Km</w:t>
      </w:r>
      <w:r>
        <w:rPr>
          <w:rFonts w:ascii="Georgia" w:hAnsi="Georgia"/>
          <w:color w:val="666666"/>
          <w:sz w:val="21"/>
          <w:szCs w:val="21"/>
        </w:rPr>
        <w:t>，你的阴影贴图大小为</w:t>
      </w:r>
      <w:r>
        <w:rPr>
          <w:rFonts w:ascii="Georgia" w:hAnsi="Georgia"/>
          <w:color w:val="666666"/>
          <w:sz w:val="21"/>
          <w:szCs w:val="21"/>
        </w:rPr>
        <w:t>1024x1024</w:t>
      </w:r>
      <w:r>
        <w:rPr>
          <w:rFonts w:ascii="Georgia" w:hAnsi="Georgia"/>
          <w:color w:val="666666"/>
          <w:sz w:val="21"/>
          <w:szCs w:val="21"/>
        </w:rPr>
        <w:t>，则每个纹</w:t>
      </w:r>
      <w:proofErr w:type="gramStart"/>
      <w:r>
        <w:rPr>
          <w:rFonts w:ascii="Georgia" w:hAnsi="Georgia"/>
          <w:color w:val="666666"/>
          <w:sz w:val="21"/>
          <w:szCs w:val="21"/>
        </w:rPr>
        <w:t>素代表</w:t>
      </w:r>
      <w:proofErr w:type="gramEnd"/>
      <w:r>
        <w:rPr>
          <w:rFonts w:ascii="Georgia" w:hAnsi="Georgia"/>
          <w:color w:val="666666"/>
          <w:sz w:val="21"/>
          <w:szCs w:val="21"/>
        </w:rPr>
        <w:t>的面积为</w:t>
      </w:r>
      <w:r>
        <w:rPr>
          <w:rFonts w:ascii="Georgia" w:hAnsi="Georgia"/>
          <w:color w:val="666666"/>
          <w:sz w:val="21"/>
          <w:szCs w:val="21"/>
        </w:rPr>
        <w:t>1</w:t>
      </w:r>
      <w:r>
        <w:rPr>
          <w:rFonts w:ascii="Georgia" w:hAnsi="Georgia"/>
          <w:color w:val="666666"/>
          <w:sz w:val="21"/>
          <w:szCs w:val="21"/>
        </w:rPr>
        <w:t>平方米。这么做太蹩脚了。光源的投影矩阵应尽量紧包整个场景。</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对于聚光灯来说，只需调整一下范围就行了。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对于太阳这样的方向光源，情况就复杂一些：光源</w:t>
      </w:r>
      <w:r>
        <w:rPr>
          <w:rStyle w:val="a5"/>
          <w:rFonts w:ascii="Georgia" w:hAnsi="Georgia"/>
          <w:color w:val="666666"/>
          <w:sz w:val="21"/>
          <w:szCs w:val="21"/>
        </w:rPr>
        <w:t>确实</w:t>
      </w:r>
      <w:r>
        <w:rPr>
          <w:rFonts w:ascii="Georgia" w:hAnsi="Georgia"/>
          <w:color w:val="666666"/>
          <w:sz w:val="21"/>
          <w:szCs w:val="21"/>
        </w:rPr>
        <w:t>照亮了整个场景。以下是计算方向光源视域四棱锥的一种方法：</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潜在阴影接收者（</w:t>
      </w:r>
      <w:r>
        <w:rPr>
          <w:rFonts w:ascii="Georgia" w:hAnsi="Georgia"/>
          <w:color w:val="666666"/>
          <w:sz w:val="21"/>
          <w:szCs w:val="21"/>
        </w:rPr>
        <w:t>Potential Shadow Receiver</w:t>
      </w:r>
      <w:r>
        <w:rPr>
          <w:rFonts w:ascii="Georgia" w:hAnsi="Georgia"/>
          <w:color w:val="666666"/>
          <w:sz w:val="21"/>
          <w:szCs w:val="21"/>
        </w:rPr>
        <w:t>，</w:t>
      </w:r>
      <w:r>
        <w:rPr>
          <w:rFonts w:ascii="Georgia" w:hAnsi="Georgia"/>
          <w:color w:val="666666"/>
          <w:sz w:val="21"/>
          <w:szCs w:val="21"/>
        </w:rPr>
        <w:t>PSR</w:t>
      </w:r>
      <w:r>
        <w:rPr>
          <w:rFonts w:ascii="Georgia" w:hAnsi="Georgia"/>
          <w:color w:val="666666"/>
          <w:sz w:val="21"/>
          <w:szCs w:val="21"/>
        </w:rPr>
        <w:t>）。</w:t>
      </w:r>
      <w:r>
        <w:rPr>
          <w:rFonts w:ascii="Georgia" w:hAnsi="Georgia"/>
          <w:color w:val="666666"/>
          <w:sz w:val="21"/>
          <w:szCs w:val="21"/>
        </w:rPr>
        <w:t>PSR</w:t>
      </w:r>
      <w:r>
        <w:rPr>
          <w:rFonts w:ascii="Georgia" w:hAnsi="Georgia"/>
          <w:color w:val="666666"/>
          <w:sz w:val="21"/>
          <w:szCs w:val="21"/>
        </w:rPr>
        <w:t>是这样一种物体</w:t>
      </w:r>
      <w:r>
        <w:rPr>
          <w:rFonts w:ascii="Georgia" w:hAnsi="Georgia"/>
          <w:color w:val="666666"/>
          <w:sz w:val="21"/>
          <w:szCs w:val="21"/>
        </w:rPr>
        <w:t>——</w:t>
      </w:r>
      <w:r>
        <w:rPr>
          <w:rFonts w:ascii="Georgia" w:hAnsi="Georgia"/>
          <w:color w:val="666666"/>
          <w:sz w:val="21"/>
          <w:szCs w:val="21"/>
        </w:rPr>
        <w:t>它们同时在【光源视域四棱锥，观察视域四棱锥，以及场景包围盒】这三者之内。顾名思义，</w:t>
      </w:r>
      <w:r>
        <w:rPr>
          <w:rFonts w:ascii="Georgia" w:hAnsi="Georgia"/>
          <w:color w:val="666666"/>
          <w:sz w:val="21"/>
          <w:szCs w:val="21"/>
        </w:rPr>
        <w:t>PSR</w:t>
      </w:r>
      <w:r>
        <w:rPr>
          <w:rFonts w:ascii="Georgia" w:hAnsi="Georgia"/>
          <w:color w:val="666666"/>
          <w:sz w:val="21"/>
          <w:szCs w:val="21"/>
        </w:rPr>
        <w:t>都有可能位于阴影中：相机和光源都能</w:t>
      </w:r>
      <w:r>
        <w:rPr>
          <w:rFonts w:ascii="Georgia" w:hAnsi="Georgia"/>
          <w:color w:val="666666"/>
          <w:sz w:val="21"/>
          <w:szCs w:val="21"/>
        </w:rPr>
        <w:t>“</w:t>
      </w:r>
      <w:r>
        <w:rPr>
          <w:rFonts w:ascii="Georgia" w:hAnsi="Georgia"/>
          <w:color w:val="666666"/>
          <w:sz w:val="21"/>
          <w:szCs w:val="21"/>
        </w:rPr>
        <w:t>看</w:t>
      </w:r>
      <w:r>
        <w:rPr>
          <w:rFonts w:ascii="Georgia" w:hAnsi="Georgia"/>
          <w:color w:val="666666"/>
          <w:sz w:val="21"/>
          <w:szCs w:val="21"/>
        </w:rPr>
        <w:t>”</w:t>
      </w:r>
      <w:r>
        <w:rPr>
          <w:rFonts w:ascii="Georgia" w:hAnsi="Georgia"/>
          <w:color w:val="666666"/>
          <w:sz w:val="21"/>
          <w:szCs w:val="21"/>
        </w:rPr>
        <w:t>到它。</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潜在阴影投射者（</w:t>
      </w:r>
      <w:r>
        <w:rPr>
          <w:rFonts w:ascii="Georgia" w:hAnsi="Georgia"/>
          <w:color w:val="666666"/>
          <w:sz w:val="21"/>
          <w:szCs w:val="21"/>
        </w:rPr>
        <w:t>Potential Shadow Caster</w:t>
      </w:r>
      <w:r>
        <w:rPr>
          <w:rFonts w:ascii="Georgia" w:hAnsi="Georgia"/>
          <w:color w:val="666666"/>
          <w:sz w:val="21"/>
          <w:szCs w:val="21"/>
        </w:rPr>
        <w:t>，</w:t>
      </w:r>
      <w:r>
        <w:rPr>
          <w:rFonts w:ascii="Georgia" w:hAnsi="Georgia"/>
          <w:color w:val="666666"/>
          <w:sz w:val="21"/>
          <w:szCs w:val="21"/>
        </w:rPr>
        <w:t>PSC</w:t>
      </w:r>
      <w:r>
        <w:rPr>
          <w:rFonts w:ascii="Georgia" w:hAnsi="Georgia"/>
          <w:color w:val="666666"/>
          <w:sz w:val="21"/>
          <w:szCs w:val="21"/>
        </w:rPr>
        <w:t>）</w:t>
      </w:r>
      <w:r>
        <w:rPr>
          <w:rFonts w:ascii="Georgia" w:hAnsi="Georgia"/>
          <w:color w:val="666666"/>
          <w:sz w:val="21"/>
          <w:szCs w:val="21"/>
        </w:rPr>
        <w:t xml:space="preserve">= PSR + </w:t>
      </w:r>
      <w:r>
        <w:rPr>
          <w:rFonts w:ascii="Georgia" w:hAnsi="Georgia"/>
          <w:color w:val="666666"/>
          <w:sz w:val="21"/>
          <w:szCs w:val="21"/>
        </w:rPr>
        <w:t>所有位于</w:t>
      </w:r>
      <w:r>
        <w:rPr>
          <w:rFonts w:ascii="Georgia" w:hAnsi="Georgia"/>
          <w:color w:val="666666"/>
          <w:sz w:val="21"/>
          <w:szCs w:val="21"/>
        </w:rPr>
        <w:t>PSR</w:t>
      </w:r>
      <w:r>
        <w:rPr>
          <w:rFonts w:ascii="Georgia" w:hAnsi="Georgia"/>
          <w:color w:val="666666"/>
          <w:sz w:val="21"/>
          <w:szCs w:val="21"/>
        </w:rPr>
        <w:t>和光源之间的物体（一个物体可能不可见但仍然会投射出一条可见的阴影）。</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因此，要计算光源的投影矩阵，可以用所有可见的物体，</w:t>
      </w:r>
      <w:r>
        <w:rPr>
          <w:rFonts w:ascii="Georgia" w:hAnsi="Georgia"/>
          <w:color w:val="666666"/>
          <w:sz w:val="21"/>
          <w:szCs w:val="21"/>
        </w:rPr>
        <w:t>“</w:t>
      </w:r>
      <w:r>
        <w:rPr>
          <w:rFonts w:ascii="Georgia" w:hAnsi="Georgia"/>
          <w:color w:val="666666"/>
          <w:sz w:val="21"/>
          <w:szCs w:val="21"/>
        </w:rPr>
        <w:t>减去</w:t>
      </w:r>
      <w:r>
        <w:rPr>
          <w:rFonts w:ascii="Georgia" w:hAnsi="Georgia"/>
          <w:color w:val="666666"/>
          <w:sz w:val="21"/>
          <w:szCs w:val="21"/>
        </w:rPr>
        <w:t>”</w:t>
      </w:r>
      <w:r>
        <w:rPr>
          <w:rFonts w:ascii="Georgia" w:hAnsi="Georgia"/>
          <w:color w:val="666666"/>
          <w:sz w:val="21"/>
          <w:szCs w:val="21"/>
        </w:rPr>
        <w:t>那些离得太远的物体，再计算其包围盒；然后</w:t>
      </w:r>
      <w:r>
        <w:rPr>
          <w:rFonts w:ascii="Georgia" w:hAnsi="Georgia"/>
          <w:color w:val="666666"/>
          <w:sz w:val="21"/>
          <w:szCs w:val="21"/>
        </w:rPr>
        <w:t>“</w:t>
      </w:r>
      <w:r>
        <w:rPr>
          <w:rFonts w:ascii="Georgia" w:hAnsi="Georgia"/>
          <w:color w:val="666666"/>
          <w:sz w:val="21"/>
          <w:szCs w:val="21"/>
        </w:rPr>
        <w:t>加上</w:t>
      </w:r>
      <w:r>
        <w:rPr>
          <w:rFonts w:ascii="Georgia" w:hAnsi="Georgia"/>
          <w:color w:val="666666"/>
          <w:sz w:val="21"/>
          <w:szCs w:val="21"/>
        </w:rPr>
        <w:t>”</w:t>
      </w:r>
      <w:r>
        <w:rPr>
          <w:rFonts w:ascii="Georgia" w:hAnsi="Georgia"/>
          <w:color w:val="666666"/>
          <w:sz w:val="21"/>
          <w:szCs w:val="21"/>
        </w:rPr>
        <w:t>位于包围盒与广元之间的物体，再次计算新的包围盒（不过这次是沿着光源的方向）。</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这些集合的精确计算涉及凸包体</w:t>
      </w:r>
      <w:proofErr w:type="gramStart"/>
      <w:r>
        <w:rPr>
          <w:rFonts w:ascii="Georgia" w:hAnsi="Georgia"/>
          <w:color w:val="666666"/>
          <w:sz w:val="21"/>
          <w:szCs w:val="21"/>
        </w:rPr>
        <w:t>的求交计算</w:t>
      </w:r>
      <w:proofErr w:type="gramEnd"/>
      <w:r>
        <w:rPr>
          <w:rFonts w:ascii="Georgia" w:hAnsi="Georgia"/>
          <w:color w:val="666666"/>
          <w:sz w:val="21"/>
          <w:szCs w:val="21"/>
        </w:rPr>
        <w:t>，但这个方法</w:t>
      </w:r>
      <w:r>
        <w:rPr>
          <w:rFonts w:ascii="Georgia" w:hAnsi="Georgia"/>
          <w:color w:val="666666"/>
          <w:sz w:val="21"/>
          <w:szCs w:val="21"/>
        </w:rPr>
        <w:t>(</w:t>
      </w:r>
      <w:r>
        <w:rPr>
          <w:rFonts w:ascii="Georgia" w:hAnsi="Georgia"/>
          <w:color w:val="666666"/>
          <w:sz w:val="21"/>
          <w:szCs w:val="21"/>
        </w:rPr>
        <w:t>计算包围盒</w:t>
      </w:r>
      <w:r>
        <w:rPr>
          <w:rFonts w:ascii="Georgia" w:hAnsi="Georgia"/>
          <w:color w:val="666666"/>
          <w:sz w:val="21"/>
          <w:szCs w:val="21"/>
        </w:rPr>
        <w:t>)</w:t>
      </w:r>
      <w:r>
        <w:rPr>
          <w:rFonts w:ascii="Georgia" w:hAnsi="Georgia"/>
          <w:color w:val="666666"/>
          <w:sz w:val="21"/>
          <w:szCs w:val="21"/>
        </w:rPr>
        <w:t>实现起来简单多了。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此法在物体离开视域四棱锥时，计算量会陡增，原因在于阴影贴图的分辨率陡然增加了。你可以通过多次平滑插值来弥补。</w:t>
      </w:r>
      <w:r>
        <w:rPr>
          <w:rFonts w:ascii="Georgia" w:hAnsi="Georgia"/>
          <w:color w:val="666666"/>
          <w:sz w:val="21"/>
          <w:szCs w:val="21"/>
        </w:rPr>
        <w:t>CSM</w:t>
      </w:r>
      <w:r>
        <w:rPr>
          <w:rFonts w:ascii="Georgia" w:hAnsi="Georgia"/>
          <w:color w:val="666666"/>
          <w:sz w:val="21"/>
          <w:szCs w:val="21"/>
        </w:rPr>
        <w:t>（</w:t>
      </w:r>
      <w:r>
        <w:rPr>
          <w:rFonts w:ascii="Georgia" w:hAnsi="Georgia"/>
          <w:color w:val="666666"/>
          <w:sz w:val="21"/>
          <w:szCs w:val="21"/>
        </w:rPr>
        <w:t>Cascaded Shadow Map</w:t>
      </w:r>
      <w:r>
        <w:rPr>
          <w:rFonts w:ascii="Georgia" w:hAnsi="Georgia"/>
          <w:color w:val="666666"/>
          <w:sz w:val="21"/>
          <w:szCs w:val="21"/>
        </w:rPr>
        <w:t>，层叠阴影贴图法）无此问题，但实现起来较难。</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指数阴影贴图（</w:t>
      </w:r>
      <w:r>
        <w:rPr>
          <w:rFonts w:ascii="Georgia" w:hAnsi="Georgia"/>
          <w:color w:val="666666"/>
        </w:rPr>
        <w:t>Exponential shadow map</w:t>
      </w:r>
      <w:r>
        <w:rPr>
          <w:rFonts w:ascii="Georgia" w:hAnsi="Georgia"/>
          <w:color w:val="666666"/>
        </w:rPr>
        <w:t>）</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指数阴影贴图法试图借助</w:t>
      </w:r>
      <w:r>
        <w:rPr>
          <w:rFonts w:ascii="Georgia" w:hAnsi="Georgia"/>
          <w:color w:val="666666"/>
          <w:sz w:val="21"/>
          <w:szCs w:val="21"/>
        </w:rPr>
        <w:t>“</w:t>
      </w:r>
      <w:r>
        <w:rPr>
          <w:rFonts w:ascii="Georgia" w:hAnsi="Georgia"/>
          <w:color w:val="666666"/>
          <w:sz w:val="21"/>
          <w:szCs w:val="21"/>
        </w:rPr>
        <w:t>位于阴影中的、但离光源较近的片断实际上处于</w:t>
      </w:r>
      <w:r>
        <w:rPr>
          <w:rFonts w:ascii="Georgia" w:hAnsi="Georgia"/>
          <w:color w:val="666666"/>
          <w:sz w:val="21"/>
          <w:szCs w:val="21"/>
        </w:rPr>
        <w:t>‘</w:t>
      </w:r>
      <w:r>
        <w:rPr>
          <w:rFonts w:ascii="Georgia" w:hAnsi="Georgia"/>
          <w:color w:val="666666"/>
          <w:sz w:val="21"/>
          <w:szCs w:val="21"/>
        </w:rPr>
        <w:t>某个中间位置</w:t>
      </w:r>
      <w:r>
        <w:rPr>
          <w:rFonts w:ascii="Georgia" w:hAnsi="Georgia"/>
          <w:color w:val="666666"/>
          <w:sz w:val="21"/>
          <w:szCs w:val="21"/>
        </w:rPr>
        <w:t>’”</w:t>
      </w:r>
      <w:r>
        <w:rPr>
          <w:rFonts w:ascii="Georgia" w:hAnsi="Georgia"/>
          <w:color w:val="666666"/>
          <w:sz w:val="21"/>
          <w:szCs w:val="21"/>
        </w:rPr>
        <w:t>这一假设来减少走样。这个方法涉及到偏差，不过测试已不再是二元的：片断离明亮曲面的距离越远，则其越显得黑暗。</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显然，这纯粹是一种障眼法，两物体重叠时，瑕疵就会显露出来。</w:t>
      </w:r>
    </w:p>
    <w:p w:rsidR="004C2135" w:rsidRDefault="004C2135" w:rsidP="004C2135">
      <w:pPr>
        <w:pStyle w:val="3"/>
        <w:shd w:val="clear" w:color="auto" w:fill="FFFFFF"/>
        <w:rPr>
          <w:rFonts w:ascii="Georgia" w:hAnsi="Georgia"/>
          <w:color w:val="666666"/>
          <w:sz w:val="27"/>
          <w:szCs w:val="27"/>
        </w:rPr>
      </w:pPr>
      <w:r>
        <w:rPr>
          <w:rFonts w:ascii="Georgia" w:hAnsi="Georgia"/>
          <w:color w:val="666666"/>
        </w:rPr>
        <w:t>LiSPSM</w:t>
      </w:r>
      <w:r>
        <w:rPr>
          <w:rFonts w:ascii="Georgia" w:hAnsi="Georgia"/>
          <w:color w:val="666666"/>
        </w:rPr>
        <w:t>（</w:t>
      </w:r>
      <w:r>
        <w:rPr>
          <w:rFonts w:ascii="Georgia" w:hAnsi="Georgia"/>
          <w:color w:val="666666"/>
        </w:rPr>
        <w:t>Light-space perspective Shadow Map</w:t>
      </w:r>
      <w:r>
        <w:rPr>
          <w:rFonts w:ascii="Georgia" w:hAnsi="Georgia"/>
          <w:color w:val="666666"/>
        </w:rPr>
        <w:t>，光源空间透视阴影贴图）</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LiSPSM</w:t>
      </w:r>
      <w:r>
        <w:rPr>
          <w:rFonts w:ascii="Georgia" w:hAnsi="Georgia"/>
          <w:color w:val="666666"/>
          <w:sz w:val="21"/>
          <w:szCs w:val="21"/>
        </w:rPr>
        <w:t>调整了光源投影矩阵，从而在离相机很近时获取更高的精度。这一点在</w:t>
      </w:r>
      <w:r>
        <w:rPr>
          <w:rFonts w:ascii="Georgia" w:hAnsi="Georgia"/>
          <w:color w:val="666666"/>
          <w:sz w:val="21"/>
          <w:szCs w:val="21"/>
        </w:rPr>
        <w:t>“duelling frustra”</w:t>
      </w:r>
      <w:r>
        <w:rPr>
          <w:rFonts w:ascii="Georgia" w:hAnsi="Georgia"/>
          <w:color w:val="666666"/>
          <w:sz w:val="21"/>
          <w:szCs w:val="21"/>
        </w:rPr>
        <w:t>现象发生时显得尤为重要。所谓</w:t>
      </w:r>
      <w:r>
        <w:rPr>
          <w:rFonts w:ascii="Georgia" w:hAnsi="Georgia"/>
          <w:color w:val="666666"/>
          <w:sz w:val="21"/>
          <w:szCs w:val="21"/>
        </w:rPr>
        <w:t>“duelling frustra”</w:t>
      </w:r>
      <w:r>
        <w:rPr>
          <w:rFonts w:ascii="Georgia" w:hAnsi="Georgia"/>
          <w:color w:val="666666"/>
          <w:sz w:val="21"/>
          <w:szCs w:val="21"/>
        </w:rPr>
        <w:t>是指：点光源与你（相机）距离远，『视线』方向又恰好与你的视线方向相反。离光源近的地方</w:t>
      </w:r>
      <w:r>
        <w:rPr>
          <w:rFonts w:ascii="Georgia" w:hAnsi="Georgia"/>
          <w:color w:val="666666"/>
          <w:sz w:val="21"/>
          <w:szCs w:val="21"/>
        </w:rPr>
        <w:t>(</w:t>
      </w:r>
      <w:r>
        <w:rPr>
          <w:rFonts w:ascii="Georgia" w:hAnsi="Georgia"/>
          <w:color w:val="666666"/>
          <w:sz w:val="21"/>
          <w:szCs w:val="21"/>
        </w:rPr>
        <w:t>即离你远的地方</w:t>
      </w:r>
      <w:r>
        <w:rPr>
          <w:rFonts w:ascii="Georgia" w:hAnsi="Georgia"/>
          <w:color w:val="666666"/>
          <w:sz w:val="21"/>
          <w:szCs w:val="21"/>
        </w:rPr>
        <w:t>)</w:t>
      </w:r>
      <w:r>
        <w:rPr>
          <w:rFonts w:ascii="Georgia" w:hAnsi="Georgia"/>
          <w:color w:val="666666"/>
          <w:sz w:val="21"/>
          <w:szCs w:val="21"/>
        </w:rPr>
        <w:t>，阴影贴图精度高；离光源远的地方（即离你近的地方，你最需要精确阴影贴图的地方），阴影贴图的精度又不够了。</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不过</w:t>
      </w:r>
      <w:r>
        <w:rPr>
          <w:rFonts w:ascii="Georgia" w:hAnsi="Georgia"/>
          <w:color w:val="666666"/>
          <w:sz w:val="21"/>
          <w:szCs w:val="21"/>
        </w:rPr>
        <w:t>LiSPSM</w:t>
      </w:r>
      <w:r>
        <w:rPr>
          <w:rFonts w:ascii="Georgia" w:hAnsi="Georgia"/>
          <w:color w:val="666666"/>
          <w:sz w:val="21"/>
          <w:szCs w:val="21"/>
        </w:rPr>
        <w:t>实现起来很难。详细的实现方法请看参考文献。</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CSM</w:t>
      </w:r>
      <w:r>
        <w:rPr>
          <w:rFonts w:ascii="Georgia" w:hAnsi="Georgia"/>
          <w:color w:val="666666"/>
          <w:sz w:val="21"/>
          <w:szCs w:val="21"/>
        </w:rPr>
        <w:t>（</w:t>
      </w:r>
      <w:r>
        <w:rPr>
          <w:rFonts w:ascii="Georgia" w:hAnsi="Georgia"/>
          <w:color w:val="666666"/>
          <w:sz w:val="21"/>
          <w:szCs w:val="21"/>
        </w:rPr>
        <w:t>Cascaded shadow map</w:t>
      </w:r>
      <w:r>
        <w:rPr>
          <w:rFonts w:ascii="Georgia" w:hAnsi="Georgia"/>
          <w:color w:val="666666"/>
          <w:sz w:val="21"/>
          <w:szCs w:val="21"/>
        </w:rPr>
        <w:t>，层叠阴影贴图）</w:t>
      </w:r>
      <w:r>
        <w:rPr>
          <w:rFonts w:ascii="Georgia" w:hAnsi="Georgia"/>
          <w:color w:val="666666"/>
          <w:sz w:val="21"/>
          <w:szCs w:val="21"/>
        </w:rPr>
        <w:br/>
        <w:t>CSM</w:t>
      </w:r>
      <w:r>
        <w:rPr>
          <w:rFonts w:ascii="Georgia" w:hAnsi="Georgia"/>
          <w:color w:val="666666"/>
          <w:sz w:val="21"/>
          <w:szCs w:val="21"/>
        </w:rPr>
        <w:t>和</w:t>
      </w:r>
      <w:r>
        <w:rPr>
          <w:rFonts w:ascii="Georgia" w:hAnsi="Georgia"/>
          <w:color w:val="666666"/>
          <w:sz w:val="21"/>
          <w:szCs w:val="21"/>
        </w:rPr>
        <w:t>LiSPSM</w:t>
      </w:r>
      <w:r>
        <w:rPr>
          <w:rFonts w:ascii="Georgia" w:hAnsi="Georgia"/>
          <w:color w:val="666666"/>
          <w:sz w:val="21"/>
          <w:szCs w:val="21"/>
        </w:rPr>
        <w:t>解决的问题一模一样，但方式不同。</w:t>
      </w:r>
      <w:r>
        <w:rPr>
          <w:rFonts w:ascii="Georgia" w:hAnsi="Georgia"/>
          <w:color w:val="666666"/>
          <w:sz w:val="21"/>
          <w:szCs w:val="21"/>
        </w:rPr>
        <w:t>CSM</w:t>
      </w:r>
      <w:r>
        <w:rPr>
          <w:rFonts w:ascii="Georgia" w:hAnsi="Georgia"/>
          <w:color w:val="666666"/>
          <w:sz w:val="21"/>
          <w:szCs w:val="21"/>
        </w:rPr>
        <w:t>仅对观察视域四棱锥的各部分使用了</w:t>
      </w:r>
      <w:r>
        <w:rPr>
          <w:rFonts w:ascii="Georgia" w:hAnsi="Georgia"/>
          <w:color w:val="666666"/>
          <w:sz w:val="21"/>
          <w:szCs w:val="21"/>
        </w:rPr>
        <w:t>2~4</w:t>
      </w:r>
      <w:r>
        <w:rPr>
          <w:rFonts w:ascii="Georgia" w:hAnsi="Georgia"/>
          <w:color w:val="666666"/>
          <w:sz w:val="21"/>
          <w:szCs w:val="21"/>
        </w:rPr>
        <w:t>个标准阴影贴图。第一个阴影贴图处理近处的物体，所以在近处这块小区域内，你可以获得很高的精度。随后几个阴影贴图处理远一些的物体。最后一个阴影贴图处理场景中的很大一部分，但由于透视效应，视觉感官上没有近处区域那么明显。</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lastRenderedPageBreak/>
        <w:t>撰写本文时，</w:t>
      </w:r>
      <w:r>
        <w:rPr>
          <w:rFonts w:ascii="Georgia" w:hAnsi="Georgia"/>
          <w:color w:val="666666"/>
          <w:sz w:val="21"/>
          <w:szCs w:val="21"/>
        </w:rPr>
        <w:t>CSM</w:t>
      </w:r>
      <w:r>
        <w:rPr>
          <w:rFonts w:ascii="Georgia" w:hAnsi="Georgia"/>
          <w:color w:val="666666"/>
          <w:sz w:val="21"/>
          <w:szCs w:val="21"/>
        </w:rPr>
        <w:t>是复杂度</w:t>
      </w:r>
      <w:r>
        <w:rPr>
          <w:rFonts w:ascii="Georgia" w:hAnsi="Georgia"/>
          <w:color w:val="666666"/>
          <w:sz w:val="21"/>
          <w:szCs w:val="21"/>
        </w:rPr>
        <w:t>/</w:t>
      </w:r>
      <w:r>
        <w:rPr>
          <w:rFonts w:ascii="Georgia" w:hAnsi="Georgia"/>
          <w:color w:val="666666"/>
          <w:sz w:val="21"/>
          <w:szCs w:val="21"/>
        </w:rPr>
        <w:t>质量比最好的方法。很多案例都选用了这一解决方案。</w:t>
      </w:r>
    </w:p>
    <w:p w:rsidR="004C2135" w:rsidRDefault="004C2135" w:rsidP="004C2135">
      <w:pPr>
        <w:pStyle w:val="2"/>
        <w:shd w:val="clear" w:color="auto" w:fill="FFFFFF"/>
        <w:rPr>
          <w:rFonts w:ascii="Georgia" w:hAnsi="Georgia"/>
          <w:color w:val="666666"/>
          <w:sz w:val="31"/>
          <w:szCs w:val="31"/>
        </w:rPr>
      </w:pPr>
      <w:r>
        <w:rPr>
          <w:rFonts w:ascii="Georgia" w:hAnsi="Georgia"/>
          <w:color w:val="666666"/>
          <w:sz w:val="31"/>
          <w:szCs w:val="31"/>
        </w:rPr>
        <w:t>总结</w:t>
      </w:r>
      <w:bookmarkStart w:id="4" w:name="_GoBack"/>
      <w:bookmarkEnd w:id="4"/>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正如您所看到的，阴影贴图技术是个很复杂的课题。每年都有新的方法和改进方案发表。但目前为止尚无完美的解决方案。</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幸运的是，大部分方法都可以混合使用：在</w:t>
      </w:r>
      <w:r>
        <w:rPr>
          <w:rFonts w:ascii="Georgia" w:hAnsi="Georgia"/>
          <w:color w:val="666666"/>
          <w:sz w:val="21"/>
          <w:szCs w:val="21"/>
        </w:rPr>
        <w:t>LiSPSM</w:t>
      </w:r>
      <w:r>
        <w:rPr>
          <w:rFonts w:ascii="Georgia" w:hAnsi="Georgia"/>
          <w:color w:val="666666"/>
          <w:sz w:val="21"/>
          <w:szCs w:val="21"/>
        </w:rPr>
        <w:t>中使用</w:t>
      </w:r>
      <w:r>
        <w:rPr>
          <w:rFonts w:ascii="Georgia" w:hAnsi="Georgia"/>
          <w:color w:val="666666"/>
          <w:sz w:val="21"/>
          <w:szCs w:val="21"/>
        </w:rPr>
        <w:t>CSM</w:t>
      </w:r>
      <w:r>
        <w:rPr>
          <w:rFonts w:ascii="Georgia" w:hAnsi="Georgia"/>
          <w:color w:val="666666"/>
          <w:sz w:val="21"/>
          <w:szCs w:val="21"/>
        </w:rPr>
        <w:t>，再加</w:t>
      </w:r>
      <w:r>
        <w:rPr>
          <w:rFonts w:ascii="Georgia" w:hAnsi="Georgia"/>
          <w:color w:val="666666"/>
          <w:sz w:val="21"/>
          <w:szCs w:val="21"/>
        </w:rPr>
        <w:t>PCF</w:t>
      </w:r>
      <w:r>
        <w:rPr>
          <w:rFonts w:ascii="Georgia" w:hAnsi="Georgia"/>
          <w:color w:val="666666"/>
          <w:sz w:val="21"/>
          <w:szCs w:val="21"/>
        </w:rPr>
        <w:t>平滑等等是完全可行的。尽情地实验吧。</w:t>
      </w:r>
    </w:p>
    <w:p w:rsidR="004C2135" w:rsidRDefault="004C2135" w:rsidP="004C2135">
      <w:pPr>
        <w:pStyle w:val="a4"/>
        <w:shd w:val="clear" w:color="auto" w:fill="FFFFFF"/>
        <w:spacing w:line="315" w:lineRule="atLeast"/>
        <w:rPr>
          <w:rFonts w:ascii="Georgia" w:hAnsi="Georgia"/>
          <w:color w:val="666666"/>
          <w:sz w:val="21"/>
          <w:szCs w:val="21"/>
        </w:rPr>
      </w:pPr>
      <w:r>
        <w:rPr>
          <w:rFonts w:ascii="Georgia" w:hAnsi="Georgia"/>
          <w:color w:val="666666"/>
          <w:sz w:val="21"/>
          <w:szCs w:val="21"/>
        </w:rPr>
        <w:t>总结一句，我建议您坚持尽可能使用预计算的光照贴图，只为动态物体使用阴影贴图。并且要确保两者的视觉效果协调一致，任何一者效果太好</w:t>
      </w:r>
      <w:r>
        <w:rPr>
          <w:rFonts w:ascii="Georgia" w:hAnsi="Georgia"/>
          <w:color w:val="666666"/>
          <w:sz w:val="21"/>
          <w:szCs w:val="21"/>
        </w:rPr>
        <w:t>/</w:t>
      </w:r>
      <w:r>
        <w:rPr>
          <w:rFonts w:ascii="Georgia" w:hAnsi="Georgia"/>
          <w:color w:val="666666"/>
          <w:sz w:val="21"/>
          <w:szCs w:val="21"/>
        </w:rPr>
        <w:t>太坏都不合适。</w:t>
      </w:r>
    </w:p>
    <w:p w:rsidR="00134F95" w:rsidRPr="004C2135" w:rsidRDefault="00134F95"/>
    <w:sectPr w:rsidR="00134F95" w:rsidRPr="004C213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C48EF"/>
    <w:multiLevelType w:val="multilevel"/>
    <w:tmpl w:val="8CD8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5F2A25"/>
    <w:multiLevelType w:val="multilevel"/>
    <w:tmpl w:val="0F88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D65AE9"/>
    <w:multiLevelType w:val="multilevel"/>
    <w:tmpl w:val="EDEE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9C7FC5"/>
    <w:multiLevelType w:val="multilevel"/>
    <w:tmpl w:val="F5EA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F065AC"/>
    <w:multiLevelType w:val="multilevel"/>
    <w:tmpl w:val="9748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8327D"/>
    <w:multiLevelType w:val="multilevel"/>
    <w:tmpl w:val="312C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4616D1"/>
    <w:multiLevelType w:val="multilevel"/>
    <w:tmpl w:val="2878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0A4962"/>
    <w:multiLevelType w:val="multilevel"/>
    <w:tmpl w:val="CD3AD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A17CAF"/>
    <w:multiLevelType w:val="multilevel"/>
    <w:tmpl w:val="2324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802246"/>
    <w:multiLevelType w:val="multilevel"/>
    <w:tmpl w:val="004C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B51DEB"/>
    <w:multiLevelType w:val="multilevel"/>
    <w:tmpl w:val="0C6E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4D6167"/>
    <w:multiLevelType w:val="multilevel"/>
    <w:tmpl w:val="E638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C31927"/>
    <w:multiLevelType w:val="multilevel"/>
    <w:tmpl w:val="48C6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5F3E77"/>
    <w:multiLevelType w:val="multilevel"/>
    <w:tmpl w:val="2A20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09066D"/>
    <w:multiLevelType w:val="multilevel"/>
    <w:tmpl w:val="8096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694BFB"/>
    <w:multiLevelType w:val="multilevel"/>
    <w:tmpl w:val="28C2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6E4C54"/>
    <w:multiLevelType w:val="multilevel"/>
    <w:tmpl w:val="DF46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9C3E7B"/>
    <w:multiLevelType w:val="multilevel"/>
    <w:tmpl w:val="802A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570F66"/>
    <w:multiLevelType w:val="multilevel"/>
    <w:tmpl w:val="C4F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902ED9"/>
    <w:multiLevelType w:val="multilevel"/>
    <w:tmpl w:val="CC2A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463C58"/>
    <w:multiLevelType w:val="multilevel"/>
    <w:tmpl w:val="99C2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4C45BC"/>
    <w:multiLevelType w:val="multilevel"/>
    <w:tmpl w:val="E9D4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D686E"/>
    <w:multiLevelType w:val="multilevel"/>
    <w:tmpl w:val="2EF27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9A3C42"/>
    <w:multiLevelType w:val="multilevel"/>
    <w:tmpl w:val="E186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C485DF3"/>
    <w:multiLevelType w:val="multilevel"/>
    <w:tmpl w:val="064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A12534"/>
    <w:multiLevelType w:val="multilevel"/>
    <w:tmpl w:val="C8C4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2F6B2D"/>
    <w:multiLevelType w:val="multilevel"/>
    <w:tmpl w:val="B260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38386F"/>
    <w:multiLevelType w:val="multilevel"/>
    <w:tmpl w:val="55D4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3665809"/>
    <w:multiLevelType w:val="multilevel"/>
    <w:tmpl w:val="5598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83545E"/>
    <w:multiLevelType w:val="multilevel"/>
    <w:tmpl w:val="B30C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DF86593"/>
    <w:multiLevelType w:val="multilevel"/>
    <w:tmpl w:val="12F6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1723673"/>
    <w:multiLevelType w:val="multilevel"/>
    <w:tmpl w:val="1D24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0D4DAC"/>
    <w:multiLevelType w:val="multilevel"/>
    <w:tmpl w:val="E654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A535C09"/>
    <w:multiLevelType w:val="multilevel"/>
    <w:tmpl w:val="1AC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35264A"/>
    <w:multiLevelType w:val="multilevel"/>
    <w:tmpl w:val="23E4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275B07"/>
    <w:multiLevelType w:val="multilevel"/>
    <w:tmpl w:val="E6F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DF24D70"/>
    <w:multiLevelType w:val="multilevel"/>
    <w:tmpl w:val="1A58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423224"/>
    <w:multiLevelType w:val="multilevel"/>
    <w:tmpl w:val="811E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4DC1F50"/>
    <w:multiLevelType w:val="multilevel"/>
    <w:tmpl w:val="D8E8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B27130E"/>
    <w:multiLevelType w:val="multilevel"/>
    <w:tmpl w:val="545C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0B3135"/>
    <w:multiLevelType w:val="multilevel"/>
    <w:tmpl w:val="D490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D633DC2"/>
    <w:multiLevelType w:val="multilevel"/>
    <w:tmpl w:val="D580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2C4A7B"/>
    <w:multiLevelType w:val="multilevel"/>
    <w:tmpl w:val="0B8E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3E72588"/>
    <w:multiLevelType w:val="multilevel"/>
    <w:tmpl w:val="0AF0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FD6A38"/>
    <w:multiLevelType w:val="multilevel"/>
    <w:tmpl w:val="5D0A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E930F2E"/>
    <w:multiLevelType w:val="multilevel"/>
    <w:tmpl w:val="1BAE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
  </w:num>
  <w:num w:numId="3">
    <w:abstractNumId w:val="7"/>
  </w:num>
  <w:num w:numId="4">
    <w:abstractNumId w:val="44"/>
  </w:num>
  <w:num w:numId="5">
    <w:abstractNumId w:val="22"/>
  </w:num>
  <w:num w:numId="6">
    <w:abstractNumId w:val="8"/>
  </w:num>
  <w:num w:numId="7">
    <w:abstractNumId w:val="13"/>
  </w:num>
  <w:num w:numId="8">
    <w:abstractNumId w:val="24"/>
  </w:num>
  <w:num w:numId="9">
    <w:abstractNumId w:val="10"/>
  </w:num>
  <w:num w:numId="10">
    <w:abstractNumId w:val="0"/>
  </w:num>
  <w:num w:numId="11">
    <w:abstractNumId w:val="28"/>
  </w:num>
  <w:num w:numId="12">
    <w:abstractNumId w:val="41"/>
  </w:num>
  <w:num w:numId="13">
    <w:abstractNumId w:val="19"/>
  </w:num>
  <w:num w:numId="14">
    <w:abstractNumId w:val="27"/>
  </w:num>
  <w:num w:numId="15">
    <w:abstractNumId w:val="35"/>
  </w:num>
  <w:num w:numId="16">
    <w:abstractNumId w:val="26"/>
  </w:num>
  <w:num w:numId="17">
    <w:abstractNumId w:val="29"/>
  </w:num>
  <w:num w:numId="18">
    <w:abstractNumId w:val="6"/>
  </w:num>
  <w:num w:numId="19">
    <w:abstractNumId w:val="14"/>
  </w:num>
  <w:num w:numId="20">
    <w:abstractNumId w:val="25"/>
  </w:num>
  <w:num w:numId="21">
    <w:abstractNumId w:val="40"/>
  </w:num>
  <w:num w:numId="22">
    <w:abstractNumId w:val="17"/>
  </w:num>
  <w:num w:numId="23">
    <w:abstractNumId w:val="18"/>
  </w:num>
  <w:num w:numId="24">
    <w:abstractNumId w:val="23"/>
  </w:num>
  <w:num w:numId="25">
    <w:abstractNumId w:val="20"/>
  </w:num>
  <w:num w:numId="26">
    <w:abstractNumId w:val="39"/>
  </w:num>
  <w:num w:numId="27">
    <w:abstractNumId w:val="15"/>
  </w:num>
  <w:num w:numId="28">
    <w:abstractNumId w:val="33"/>
  </w:num>
  <w:num w:numId="29">
    <w:abstractNumId w:val="37"/>
  </w:num>
  <w:num w:numId="30">
    <w:abstractNumId w:val="1"/>
  </w:num>
  <w:num w:numId="31">
    <w:abstractNumId w:val="4"/>
  </w:num>
  <w:num w:numId="32">
    <w:abstractNumId w:val="32"/>
  </w:num>
  <w:num w:numId="33">
    <w:abstractNumId w:val="36"/>
  </w:num>
  <w:num w:numId="34">
    <w:abstractNumId w:val="31"/>
  </w:num>
  <w:num w:numId="35">
    <w:abstractNumId w:val="5"/>
  </w:num>
  <w:num w:numId="36">
    <w:abstractNumId w:val="12"/>
  </w:num>
  <w:num w:numId="37">
    <w:abstractNumId w:val="30"/>
  </w:num>
  <w:num w:numId="38">
    <w:abstractNumId w:val="45"/>
  </w:num>
  <w:num w:numId="39">
    <w:abstractNumId w:val="9"/>
  </w:num>
  <w:num w:numId="40">
    <w:abstractNumId w:val="38"/>
  </w:num>
  <w:num w:numId="41">
    <w:abstractNumId w:val="11"/>
  </w:num>
  <w:num w:numId="42">
    <w:abstractNumId w:val="3"/>
  </w:num>
  <w:num w:numId="43">
    <w:abstractNumId w:val="34"/>
  </w:num>
  <w:num w:numId="44">
    <w:abstractNumId w:val="42"/>
  </w:num>
  <w:num w:numId="45">
    <w:abstractNumId w:val="43"/>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1101"/>
    <w:rsid w:val="00064E0B"/>
    <w:rsid w:val="00083022"/>
    <w:rsid w:val="00134F95"/>
    <w:rsid w:val="001E07E7"/>
    <w:rsid w:val="001F0ADD"/>
    <w:rsid w:val="00441101"/>
    <w:rsid w:val="004C2135"/>
    <w:rsid w:val="0059002D"/>
    <w:rsid w:val="006125EC"/>
    <w:rsid w:val="00652419"/>
    <w:rsid w:val="0077758A"/>
    <w:rsid w:val="007D4ADA"/>
    <w:rsid w:val="00813659"/>
    <w:rsid w:val="008F3B78"/>
    <w:rsid w:val="00933D35"/>
    <w:rsid w:val="00A135E5"/>
    <w:rsid w:val="00A35C04"/>
    <w:rsid w:val="00C977FB"/>
    <w:rsid w:val="00CA7AB7"/>
    <w:rsid w:val="00D62351"/>
    <w:rsid w:val="00F13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F0AD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1F0A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F0AD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F0AD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F0ADD"/>
    <w:rPr>
      <w:rFonts w:ascii="宋体" w:eastAsia="宋体" w:hAnsi="宋体" w:cs="宋体"/>
      <w:b/>
      <w:bCs/>
      <w:kern w:val="36"/>
      <w:sz w:val="48"/>
      <w:szCs w:val="48"/>
    </w:rPr>
  </w:style>
  <w:style w:type="character" w:customStyle="1" w:styleId="2Char">
    <w:name w:val="标题 2 Char"/>
    <w:basedOn w:val="a0"/>
    <w:link w:val="2"/>
    <w:uiPriority w:val="9"/>
    <w:semiHidden/>
    <w:rsid w:val="001F0AD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1F0ADD"/>
    <w:rPr>
      <w:b/>
      <w:bCs/>
      <w:sz w:val="32"/>
      <w:szCs w:val="32"/>
    </w:rPr>
  </w:style>
  <w:style w:type="character" w:styleId="a3">
    <w:name w:val="Hyperlink"/>
    <w:basedOn w:val="a0"/>
    <w:uiPriority w:val="99"/>
    <w:semiHidden/>
    <w:unhideWhenUsed/>
    <w:rsid w:val="001F0ADD"/>
    <w:rPr>
      <w:color w:val="0000FF"/>
      <w:u w:val="single"/>
    </w:rPr>
  </w:style>
  <w:style w:type="paragraph" w:styleId="a4">
    <w:name w:val="Normal (Web)"/>
    <w:basedOn w:val="a"/>
    <w:uiPriority w:val="99"/>
    <w:semiHidden/>
    <w:unhideWhenUsed/>
    <w:rsid w:val="001F0ADD"/>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1F0ADD"/>
    <w:rPr>
      <w:b/>
      <w:bCs/>
    </w:rPr>
  </w:style>
  <w:style w:type="character" w:styleId="a6">
    <w:name w:val="Emphasis"/>
    <w:basedOn w:val="a0"/>
    <w:uiPriority w:val="20"/>
    <w:qFormat/>
    <w:rsid w:val="001F0ADD"/>
    <w:rPr>
      <w:i/>
      <w:iCs/>
    </w:rPr>
  </w:style>
  <w:style w:type="paragraph" w:styleId="HTML">
    <w:name w:val="HTML Preformatted"/>
    <w:basedOn w:val="a"/>
    <w:link w:val="HTMLChar"/>
    <w:uiPriority w:val="99"/>
    <w:semiHidden/>
    <w:unhideWhenUsed/>
    <w:rsid w:val="001F0A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F0ADD"/>
    <w:rPr>
      <w:rFonts w:ascii="宋体" w:eastAsia="宋体" w:hAnsi="宋体" w:cs="宋体"/>
      <w:kern w:val="0"/>
      <w:sz w:val="24"/>
      <w:szCs w:val="24"/>
    </w:rPr>
  </w:style>
  <w:style w:type="paragraph" w:styleId="a7">
    <w:name w:val="Balloon Text"/>
    <w:basedOn w:val="a"/>
    <w:link w:val="Char"/>
    <w:uiPriority w:val="99"/>
    <w:semiHidden/>
    <w:unhideWhenUsed/>
    <w:rsid w:val="001F0ADD"/>
    <w:rPr>
      <w:sz w:val="18"/>
      <w:szCs w:val="18"/>
    </w:rPr>
  </w:style>
  <w:style w:type="character" w:customStyle="1" w:styleId="Char">
    <w:name w:val="批注框文本 Char"/>
    <w:basedOn w:val="a0"/>
    <w:link w:val="a7"/>
    <w:uiPriority w:val="99"/>
    <w:semiHidden/>
    <w:rsid w:val="001F0ADD"/>
    <w:rPr>
      <w:sz w:val="18"/>
      <w:szCs w:val="18"/>
    </w:rPr>
  </w:style>
  <w:style w:type="character" w:customStyle="1" w:styleId="4Char">
    <w:name w:val="标题 4 Char"/>
    <w:basedOn w:val="a0"/>
    <w:link w:val="4"/>
    <w:uiPriority w:val="9"/>
    <w:semiHidden/>
    <w:rsid w:val="001F0ADD"/>
    <w:rPr>
      <w:rFonts w:asciiTheme="majorHAnsi" w:eastAsiaTheme="majorEastAsia" w:hAnsiTheme="majorHAnsi" w:cstheme="majorBidi"/>
      <w:b/>
      <w:bCs/>
      <w:sz w:val="28"/>
      <w:szCs w:val="28"/>
    </w:rPr>
  </w:style>
  <w:style w:type="character" w:styleId="HTML0">
    <w:name w:val="HTML Code"/>
    <w:basedOn w:val="a0"/>
    <w:uiPriority w:val="99"/>
    <w:semiHidden/>
    <w:unhideWhenUsed/>
    <w:rsid w:val="001F0ADD"/>
    <w:rPr>
      <w:rFonts w:ascii="宋体" w:eastAsia="宋体" w:hAnsi="宋体" w:cs="宋体"/>
      <w:sz w:val="24"/>
      <w:szCs w:val="24"/>
    </w:rPr>
  </w:style>
  <w:style w:type="character" w:customStyle="1" w:styleId="apple-converted-space">
    <w:name w:val="apple-converted-space"/>
    <w:basedOn w:val="a0"/>
    <w:rsid w:val="007D4ADA"/>
  </w:style>
  <w:style w:type="paragraph" w:customStyle="1" w:styleId="tags">
    <w:name w:val="tags"/>
    <w:basedOn w:val="a"/>
    <w:rsid w:val="007D4AD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F0AD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1F0A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F0AD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F0AD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F0ADD"/>
    <w:rPr>
      <w:rFonts w:ascii="宋体" w:eastAsia="宋体" w:hAnsi="宋体" w:cs="宋体"/>
      <w:b/>
      <w:bCs/>
      <w:kern w:val="36"/>
      <w:sz w:val="48"/>
      <w:szCs w:val="48"/>
    </w:rPr>
  </w:style>
  <w:style w:type="character" w:customStyle="1" w:styleId="2Char">
    <w:name w:val="标题 2 Char"/>
    <w:basedOn w:val="a0"/>
    <w:link w:val="2"/>
    <w:uiPriority w:val="9"/>
    <w:semiHidden/>
    <w:rsid w:val="001F0AD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1F0ADD"/>
    <w:rPr>
      <w:b/>
      <w:bCs/>
      <w:sz w:val="32"/>
      <w:szCs w:val="32"/>
    </w:rPr>
  </w:style>
  <w:style w:type="character" w:styleId="a3">
    <w:name w:val="Hyperlink"/>
    <w:basedOn w:val="a0"/>
    <w:uiPriority w:val="99"/>
    <w:semiHidden/>
    <w:unhideWhenUsed/>
    <w:rsid w:val="001F0ADD"/>
    <w:rPr>
      <w:color w:val="0000FF"/>
      <w:u w:val="single"/>
    </w:rPr>
  </w:style>
  <w:style w:type="paragraph" w:styleId="a4">
    <w:name w:val="Normal (Web)"/>
    <w:basedOn w:val="a"/>
    <w:uiPriority w:val="99"/>
    <w:semiHidden/>
    <w:unhideWhenUsed/>
    <w:rsid w:val="001F0ADD"/>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1F0ADD"/>
    <w:rPr>
      <w:b/>
      <w:bCs/>
    </w:rPr>
  </w:style>
  <w:style w:type="character" w:styleId="a6">
    <w:name w:val="Emphasis"/>
    <w:basedOn w:val="a0"/>
    <w:uiPriority w:val="20"/>
    <w:qFormat/>
    <w:rsid w:val="001F0ADD"/>
    <w:rPr>
      <w:i/>
      <w:iCs/>
    </w:rPr>
  </w:style>
  <w:style w:type="paragraph" w:styleId="HTML">
    <w:name w:val="HTML Preformatted"/>
    <w:basedOn w:val="a"/>
    <w:link w:val="HTMLChar"/>
    <w:uiPriority w:val="99"/>
    <w:semiHidden/>
    <w:unhideWhenUsed/>
    <w:rsid w:val="001F0A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F0ADD"/>
    <w:rPr>
      <w:rFonts w:ascii="宋体" w:eastAsia="宋体" w:hAnsi="宋体" w:cs="宋体"/>
      <w:kern w:val="0"/>
      <w:sz w:val="24"/>
      <w:szCs w:val="24"/>
    </w:rPr>
  </w:style>
  <w:style w:type="paragraph" w:styleId="a7">
    <w:name w:val="Balloon Text"/>
    <w:basedOn w:val="a"/>
    <w:link w:val="Char"/>
    <w:uiPriority w:val="99"/>
    <w:semiHidden/>
    <w:unhideWhenUsed/>
    <w:rsid w:val="001F0ADD"/>
    <w:rPr>
      <w:sz w:val="18"/>
      <w:szCs w:val="18"/>
    </w:rPr>
  </w:style>
  <w:style w:type="character" w:customStyle="1" w:styleId="Char">
    <w:name w:val="批注框文本 Char"/>
    <w:basedOn w:val="a0"/>
    <w:link w:val="a7"/>
    <w:uiPriority w:val="99"/>
    <w:semiHidden/>
    <w:rsid w:val="001F0ADD"/>
    <w:rPr>
      <w:sz w:val="18"/>
      <w:szCs w:val="18"/>
    </w:rPr>
  </w:style>
  <w:style w:type="character" w:customStyle="1" w:styleId="4Char">
    <w:name w:val="标题 4 Char"/>
    <w:basedOn w:val="a0"/>
    <w:link w:val="4"/>
    <w:uiPriority w:val="9"/>
    <w:semiHidden/>
    <w:rsid w:val="001F0ADD"/>
    <w:rPr>
      <w:rFonts w:asciiTheme="majorHAnsi" w:eastAsiaTheme="majorEastAsia" w:hAnsiTheme="majorHAnsi" w:cstheme="majorBidi"/>
      <w:b/>
      <w:bCs/>
      <w:sz w:val="28"/>
      <w:szCs w:val="28"/>
    </w:rPr>
  </w:style>
  <w:style w:type="character" w:styleId="HTML0">
    <w:name w:val="HTML Code"/>
    <w:basedOn w:val="a0"/>
    <w:uiPriority w:val="99"/>
    <w:semiHidden/>
    <w:unhideWhenUsed/>
    <w:rsid w:val="001F0ADD"/>
    <w:rPr>
      <w:rFonts w:ascii="宋体" w:eastAsia="宋体" w:hAnsi="宋体" w:cs="宋体"/>
      <w:sz w:val="24"/>
      <w:szCs w:val="24"/>
    </w:rPr>
  </w:style>
  <w:style w:type="character" w:customStyle="1" w:styleId="apple-converted-space">
    <w:name w:val="apple-converted-space"/>
    <w:basedOn w:val="a0"/>
    <w:rsid w:val="007D4ADA"/>
  </w:style>
  <w:style w:type="paragraph" w:customStyle="1" w:styleId="tags">
    <w:name w:val="tags"/>
    <w:basedOn w:val="a"/>
    <w:rsid w:val="007D4AD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774735">
      <w:bodyDiv w:val="1"/>
      <w:marLeft w:val="0"/>
      <w:marRight w:val="0"/>
      <w:marTop w:val="0"/>
      <w:marBottom w:val="0"/>
      <w:divBdr>
        <w:top w:val="none" w:sz="0" w:space="0" w:color="auto"/>
        <w:left w:val="none" w:sz="0" w:space="0" w:color="auto"/>
        <w:bottom w:val="none" w:sz="0" w:space="0" w:color="auto"/>
        <w:right w:val="none" w:sz="0" w:space="0" w:color="auto"/>
      </w:divBdr>
      <w:divsChild>
        <w:div w:id="2007202036">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567764365">
      <w:bodyDiv w:val="1"/>
      <w:marLeft w:val="0"/>
      <w:marRight w:val="0"/>
      <w:marTop w:val="0"/>
      <w:marBottom w:val="0"/>
      <w:divBdr>
        <w:top w:val="none" w:sz="0" w:space="0" w:color="auto"/>
        <w:left w:val="none" w:sz="0" w:space="0" w:color="auto"/>
        <w:bottom w:val="none" w:sz="0" w:space="0" w:color="auto"/>
        <w:right w:val="none" w:sz="0" w:space="0" w:color="auto"/>
      </w:divBdr>
    </w:div>
    <w:div w:id="786434665">
      <w:bodyDiv w:val="1"/>
      <w:marLeft w:val="0"/>
      <w:marRight w:val="0"/>
      <w:marTop w:val="0"/>
      <w:marBottom w:val="0"/>
      <w:divBdr>
        <w:top w:val="none" w:sz="0" w:space="0" w:color="auto"/>
        <w:left w:val="none" w:sz="0" w:space="0" w:color="auto"/>
        <w:bottom w:val="none" w:sz="0" w:space="0" w:color="auto"/>
        <w:right w:val="none" w:sz="0" w:space="0" w:color="auto"/>
      </w:divBdr>
      <w:divsChild>
        <w:div w:id="287472009">
          <w:blockQuote w:val="1"/>
          <w:marLeft w:val="120"/>
          <w:marRight w:val="120"/>
          <w:marTop w:val="240"/>
          <w:marBottom w:val="240"/>
          <w:divBdr>
            <w:top w:val="none" w:sz="0" w:space="0" w:color="auto"/>
            <w:left w:val="single" w:sz="24" w:space="12" w:color="DDDDDD"/>
            <w:bottom w:val="none" w:sz="0" w:space="0" w:color="auto"/>
            <w:right w:val="none" w:sz="0" w:space="0" w:color="auto"/>
          </w:divBdr>
        </w:div>
        <w:div w:id="601030867">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791244849">
      <w:bodyDiv w:val="1"/>
      <w:marLeft w:val="0"/>
      <w:marRight w:val="0"/>
      <w:marTop w:val="0"/>
      <w:marBottom w:val="0"/>
      <w:divBdr>
        <w:top w:val="none" w:sz="0" w:space="0" w:color="auto"/>
        <w:left w:val="none" w:sz="0" w:space="0" w:color="auto"/>
        <w:bottom w:val="none" w:sz="0" w:space="0" w:color="auto"/>
        <w:right w:val="none" w:sz="0" w:space="0" w:color="auto"/>
      </w:divBdr>
    </w:div>
    <w:div w:id="857623521">
      <w:bodyDiv w:val="1"/>
      <w:marLeft w:val="0"/>
      <w:marRight w:val="0"/>
      <w:marTop w:val="0"/>
      <w:marBottom w:val="0"/>
      <w:divBdr>
        <w:top w:val="none" w:sz="0" w:space="0" w:color="auto"/>
        <w:left w:val="none" w:sz="0" w:space="0" w:color="auto"/>
        <w:bottom w:val="none" w:sz="0" w:space="0" w:color="auto"/>
        <w:right w:val="none" w:sz="0" w:space="0" w:color="auto"/>
      </w:divBdr>
    </w:div>
    <w:div w:id="967278398">
      <w:bodyDiv w:val="1"/>
      <w:marLeft w:val="0"/>
      <w:marRight w:val="0"/>
      <w:marTop w:val="0"/>
      <w:marBottom w:val="0"/>
      <w:divBdr>
        <w:top w:val="none" w:sz="0" w:space="0" w:color="auto"/>
        <w:left w:val="none" w:sz="0" w:space="0" w:color="auto"/>
        <w:bottom w:val="none" w:sz="0" w:space="0" w:color="auto"/>
        <w:right w:val="none" w:sz="0" w:space="0" w:color="auto"/>
      </w:divBdr>
    </w:div>
    <w:div w:id="980503454">
      <w:bodyDiv w:val="1"/>
      <w:marLeft w:val="0"/>
      <w:marRight w:val="0"/>
      <w:marTop w:val="0"/>
      <w:marBottom w:val="0"/>
      <w:divBdr>
        <w:top w:val="none" w:sz="0" w:space="0" w:color="auto"/>
        <w:left w:val="none" w:sz="0" w:space="0" w:color="auto"/>
        <w:bottom w:val="none" w:sz="0" w:space="0" w:color="auto"/>
        <w:right w:val="none" w:sz="0" w:space="0" w:color="auto"/>
      </w:divBdr>
      <w:divsChild>
        <w:div w:id="1257638605">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136875548">
      <w:bodyDiv w:val="1"/>
      <w:marLeft w:val="0"/>
      <w:marRight w:val="0"/>
      <w:marTop w:val="0"/>
      <w:marBottom w:val="0"/>
      <w:divBdr>
        <w:top w:val="none" w:sz="0" w:space="0" w:color="auto"/>
        <w:left w:val="none" w:sz="0" w:space="0" w:color="auto"/>
        <w:bottom w:val="none" w:sz="0" w:space="0" w:color="auto"/>
        <w:right w:val="none" w:sz="0" w:space="0" w:color="auto"/>
      </w:divBdr>
    </w:div>
    <w:div w:id="1148978108">
      <w:bodyDiv w:val="1"/>
      <w:marLeft w:val="0"/>
      <w:marRight w:val="0"/>
      <w:marTop w:val="0"/>
      <w:marBottom w:val="0"/>
      <w:divBdr>
        <w:top w:val="none" w:sz="0" w:space="0" w:color="auto"/>
        <w:left w:val="none" w:sz="0" w:space="0" w:color="auto"/>
        <w:bottom w:val="none" w:sz="0" w:space="0" w:color="auto"/>
        <w:right w:val="none" w:sz="0" w:space="0" w:color="auto"/>
      </w:divBdr>
    </w:div>
    <w:div w:id="1182745666">
      <w:bodyDiv w:val="1"/>
      <w:marLeft w:val="0"/>
      <w:marRight w:val="0"/>
      <w:marTop w:val="0"/>
      <w:marBottom w:val="0"/>
      <w:divBdr>
        <w:top w:val="none" w:sz="0" w:space="0" w:color="auto"/>
        <w:left w:val="none" w:sz="0" w:space="0" w:color="auto"/>
        <w:bottom w:val="none" w:sz="0" w:space="0" w:color="auto"/>
        <w:right w:val="none" w:sz="0" w:space="0" w:color="auto"/>
      </w:divBdr>
    </w:div>
    <w:div w:id="1214342655">
      <w:bodyDiv w:val="1"/>
      <w:marLeft w:val="0"/>
      <w:marRight w:val="0"/>
      <w:marTop w:val="0"/>
      <w:marBottom w:val="0"/>
      <w:divBdr>
        <w:top w:val="none" w:sz="0" w:space="0" w:color="auto"/>
        <w:left w:val="none" w:sz="0" w:space="0" w:color="auto"/>
        <w:bottom w:val="none" w:sz="0" w:space="0" w:color="auto"/>
        <w:right w:val="none" w:sz="0" w:space="0" w:color="auto"/>
      </w:divBdr>
      <w:divsChild>
        <w:div w:id="566764642">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255481686">
      <w:bodyDiv w:val="1"/>
      <w:marLeft w:val="0"/>
      <w:marRight w:val="0"/>
      <w:marTop w:val="0"/>
      <w:marBottom w:val="0"/>
      <w:divBdr>
        <w:top w:val="none" w:sz="0" w:space="0" w:color="auto"/>
        <w:left w:val="none" w:sz="0" w:space="0" w:color="auto"/>
        <w:bottom w:val="none" w:sz="0" w:space="0" w:color="auto"/>
        <w:right w:val="none" w:sz="0" w:space="0" w:color="auto"/>
      </w:divBdr>
    </w:div>
    <w:div w:id="1258978090">
      <w:bodyDiv w:val="1"/>
      <w:marLeft w:val="0"/>
      <w:marRight w:val="0"/>
      <w:marTop w:val="0"/>
      <w:marBottom w:val="0"/>
      <w:divBdr>
        <w:top w:val="none" w:sz="0" w:space="0" w:color="auto"/>
        <w:left w:val="none" w:sz="0" w:space="0" w:color="auto"/>
        <w:bottom w:val="none" w:sz="0" w:space="0" w:color="auto"/>
        <w:right w:val="none" w:sz="0" w:space="0" w:color="auto"/>
      </w:divBdr>
    </w:div>
    <w:div w:id="1276016763">
      <w:bodyDiv w:val="1"/>
      <w:marLeft w:val="0"/>
      <w:marRight w:val="0"/>
      <w:marTop w:val="0"/>
      <w:marBottom w:val="0"/>
      <w:divBdr>
        <w:top w:val="none" w:sz="0" w:space="0" w:color="auto"/>
        <w:left w:val="none" w:sz="0" w:space="0" w:color="auto"/>
        <w:bottom w:val="none" w:sz="0" w:space="0" w:color="auto"/>
        <w:right w:val="none" w:sz="0" w:space="0" w:color="auto"/>
      </w:divBdr>
      <w:divsChild>
        <w:div w:id="1140920201">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345740361">
      <w:bodyDiv w:val="1"/>
      <w:marLeft w:val="0"/>
      <w:marRight w:val="0"/>
      <w:marTop w:val="0"/>
      <w:marBottom w:val="0"/>
      <w:divBdr>
        <w:top w:val="none" w:sz="0" w:space="0" w:color="auto"/>
        <w:left w:val="none" w:sz="0" w:space="0" w:color="auto"/>
        <w:bottom w:val="none" w:sz="0" w:space="0" w:color="auto"/>
        <w:right w:val="none" w:sz="0" w:space="0" w:color="auto"/>
      </w:divBdr>
      <w:divsChild>
        <w:div w:id="624121066">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355494188">
      <w:bodyDiv w:val="1"/>
      <w:marLeft w:val="0"/>
      <w:marRight w:val="0"/>
      <w:marTop w:val="0"/>
      <w:marBottom w:val="0"/>
      <w:divBdr>
        <w:top w:val="none" w:sz="0" w:space="0" w:color="auto"/>
        <w:left w:val="none" w:sz="0" w:space="0" w:color="auto"/>
        <w:bottom w:val="none" w:sz="0" w:space="0" w:color="auto"/>
        <w:right w:val="none" w:sz="0" w:space="0" w:color="auto"/>
      </w:divBdr>
      <w:divsChild>
        <w:div w:id="1025598669">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385063385">
      <w:bodyDiv w:val="1"/>
      <w:marLeft w:val="0"/>
      <w:marRight w:val="0"/>
      <w:marTop w:val="0"/>
      <w:marBottom w:val="0"/>
      <w:divBdr>
        <w:top w:val="none" w:sz="0" w:space="0" w:color="auto"/>
        <w:left w:val="none" w:sz="0" w:space="0" w:color="auto"/>
        <w:bottom w:val="none" w:sz="0" w:space="0" w:color="auto"/>
        <w:right w:val="none" w:sz="0" w:space="0" w:color="auto"/>
      </w:divBdr>
      <w:divsChild>
        <w:div w:id="980768302">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511916071">
      <w:bodyDiv w:val="1"/>
      <w:marLeft w:val="0"/>
      <w:marRight w:val="0"/>
      <w:marTop w:val="0"/>
      <w:marBottom w:val="0"/>
      <w:divBdr>
        <w:top w:val="none" w:sz="0" w:space="0" w:color="auto"/>
        <w:left w:val="none" w:sz="0" w:space="0" w:color="auto"/>
        <w:bottom w:val="none" w:sz="0" w:space="0" w:color="auto"/>
        <w:right w:val="none" w:sz="0" w:space="0" w:color="auto"/>
      </w:divBdr>
    </w:div>
    <w:div w:id="1646742134">
      <w:bodyDiv w:val="1"/>
      <w:marLeft w:val="0"/>
      <w:marRight w:val="0"/>
      <w:marTop w:val="0"/>
      <w:marBottom w:val="0"/>
      <w:divBdr>
        <w:top w:val="none" w:sz="0" w:space="0" w:color="auto"/>
        <w:left w:val="none" w:sz="0" w:space="0" w:color="auto"/>
        <w:bottom w:val="none" w:sz="0" w:space="0" w:color="auto"/>
        <w:right w:val="none" w:sz="0" w:space="0" w:color="auto"/>
      </w:divBdr>
      <w:divsChild>
        <w:div w:id="2022202630">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658922473">
      <w:bodyDiv w:val="1"/>
      <w:marLeft w:val="0"/>
      <w:marRight w:val="0"/>
      <w:marTop w:val="0"/>
      <w:marBottom w:val="0"/>
      <w:divBdr>
        <w:top w:val="none" w:sz="0" w:space="0" w:color="auto"/>
        <w:left w:val="none" w:sz="0" w:space="0" w:color="auto"/>
        <w:bottom w:val="none" w:sz="0" w:space="0" w:color="auto"/>
        <w:right w:val="none" w:sz="0" w:space="0" w:color="auto"/>
      </w:divBdr>
    </w:div>
    <w:div w:id="1674842330">
      <w:bodyDiv w:val="1"/>
      <w:marLeft w:val="0"/>
      <w:marRight w:val="0"/>
      <w:marTop w:val="0"/>
      <w:marBottom w:val="0"/>
      <w:divBdr>
        <w:top w:val="none" w:sz="0" w:space="0" w:color="auto"/>
        <w:left w:val="none" w:sz="0" w:space="0" w:color="auto"/>
        <w:bottom w:val="none" w:sz="0" w:space="0" w:color="auto"/>
        <w:right w:val="none" w:sz="0" w:space="0" w:color="auto"/>
      </w:divBdr>
    </w:div>
    <w:div w:id="1775588698">
      <w:bodyDiv w:val="1"/>
      <w:marLeft w:val="0"/>
      <w:marRight w:val="0"/>
      <w:marTop w:val="0"/>
      <w:marBottom w:val="0"/>
      <w:divBdr>
        <w:top w:val="none" w:sz="0" w:space="0" w:color="auto"/>
        <w:left w:val="none" w:sz="0" w:space="0" w:color="auto"/>
        <w:bottom w:val="none" w:sz="0" w:space="0" w:color="auto"/>
        <w:right w:val="none" w:sz="0" w:space="0" w:color="auto"/>
      </w:divBdr>
      <w:divsChild>
        <w:div w:id="2108232291">
          <w:marLeft w:val="0"/>
          <w:marRight w:val="0"/>
          <w:marTop w:val="0"/>
          <w:marBottom w:val="0"/>
          <w:divBdr>
            <w:top w:val="none" w:sz="0" w:space="0" w:color="auto"/>
            <w:left w:val="none" w:sz="0" w:space="0" w:color="auto"/>
            <w:bottom w:val="none" w:sz="0" w:space="0" w:color="auto"/>
            <w:right w:val="none" w:sz="0" w:space="0" w:color="auto"/>
          </w:divBdr>
          <w:divsChild>
            <w:div w:id="363214842">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sChild>
    </w:div>
    <w:div w:id="1846548777">
      <w:bodyDiv w:val="1"/>
      <w:marLeft w:val="0"/>
      <w:marRight w:val="0"/>
      <w:marTop w:val="0"/>
      <w:marBottom w:val="0"/>
      <w:divBdr>
        <w:top w:val="none" w:sz="0" w:space="0" w:color="auto"/>
        <w:left w:val="none" w:sz="0" w:space="0" w:color="auto"/>
        <w:bottom w:val="none" w:sz="0" w:space="0" w:color="auto"/>
        <w:right w:val="none" w:sz="0" w:space="0" w:color="auto"/>
      </w:divBdr>
      <w:divsChild>
        <w:div w:id="455753829">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1864512646">
      <w:bodyDiv w:val="1"/>
      <w:marLeft w:val="0"/>
      <w:marRight w:val="0"/>
      <w:marTop w:val="0"/>
      <w:marBottom w:val="0"/>
      <w:divBdr>
        <w:top w:val="none" w:sz="0" w:space="0" w:color="auto"/>
        <w:left w:val="none" w:sz="0" w:space="0" w:color="auto"/>
        <w:bottom w:val="none" w:sz="0" w:space="0" w:color="auto"/>
        <w:right w:val="none" w:sz="0" w:space="0" w:color="auto"/>
      </w:divBdr>
    </w:div>
    <w:div w:id="1901362114">
      <w:bodyDiv w:val="1"/>
      <w:marLeft w:val="0"/>
      <w:marRight w:val="0"/>
      <w:marTop w:val="0"/>
      <w:marBottom w:val="0"/>
      <w:divBdr>
        <w:top w:val="none" w:sz="0" w:space="0" w:color="auto"/>
        <w:left w:val="none" w:sz="0" w:space="0" w:color="auto"/>
        <w:bottom w:val="none" w:sz="0" w:space="0" w:color="auto"/>
        <w:right w:val="none" w:sz="0" w:space="0" w:color="auto"/>
      </w:divBdr>
      <w:divsChild>
        <w:div w:id="42801349">
          <w:blockQuote w:val="1"/>
          <w:marLeft w:val="120"/>
          <w:marRight w:val="120"/>
          <w:marTop w:val="240"/>
          <w:marBottom w:val="240"/>
          <w:divBdr>
            <w:top w:val="none" w:sz="0" w:space="0" w:color="auto"/>
            <w:left w:val="single" w:sz="24" w:space="12" w:color="DDDDDD"/>
            <w:bottom w:val="none" w:sz="0" w:space="0" w:color="auto"/>
            <w:right w:val="none" w:sz="0" w:space="0" w:color="auto"/>
          </w:divBdr>
        </w:div>
        <w:div w:id="1509641467">
          <w:marLeft w:val="0"/>
          <w:marRight w:val="0"/>
          <w:marTop w:val="0"/>
          <w:marBottom w:val="0"/>
          <w:divBdr>
            <w:top w:val="none" w:sz="0" w:space="0" w:color="auto"/>
            <w:left w:val="none" w:sz="0" w:space="0" w:color="auto"/>
            <w:bottom w:val="none" w:sz="0" w:space="0" w:color="auto"/>
            <w:right w:val="none" w:sz="0" w:space="0" w:color="auto"/>
          </w:divBdr>
        </w:div>
        <w:div w:id="1388989786">
          <w:marLeft w:val="0"/>
          <w:marRight w:val="0"/>
          <w:marTop w:val="0"/>
          <w:marBottom w:val="0"/>
          <w:divBdr>
            <w:top w:val="none" w:sz="0" w:space="0" w:color="auto"/>
            <w:left w:val="none" w:sz="0" w:space="0" w:color="auto"/>
            <w:bottom w:val="none" w:sz="0" w:space="0" w:color="auto"/>
            <w:right w:val="none" w:sz="0" w:space="0" w:color="auto"/>
          </w:divBdr>
        </w:div>
        <w:div w:id="303582298">
          <w:marLeft w:val="0"/>
          <w:marRight w:val="0"/>
          <w:marTop w:val="0"/>
          <w:marBottom w:val="0"/>
          <w:divBdr>
            <w:top w:val="none" w:sz="0" w:space="0" w:color="auto"/>
            <w:left w:val="none" w:sz="0" w:space="0" w:color="auto"/>
            <w:bottom w:val="none" w:sz="0" w:space="0" w:color="auto"/>
            <w:right w:val="none" w:sz="0" w:space="0" w:color="auto"/>
          </w:divBdr>
        </w:div>
        <w:div w:id="619410780">
          <w:marLeft w:val="0"/>
          <w:marRight w:val="0"/>
          <w:marTop w:val="0"/>
          <w:marBottom w:val="0"/>
          <w:divBdr>
            <w:top w:val="none" w:sz="0" w:space="0" w:color="auto"/>
            <w:left w:val="none" w:sz="0" w:space="0" w:color="auto"/>
            <w:bottom w:val="none" w:sz="0" w:space="0" w:color="auto"/>
            <w:right w:val="none" w:sz="0" w:space="0" w:color="auto"/>
          </w:divBdr>
        </w:div>
        <w:div w:id="1588170">
          <w:marLeft w:val="0"/>
          <w:marRight w:val="0"/>
          <w:marTop w:val="0"/>
          <w:marBottom w:val="0"/>
          <w:divBdr>
            <w:top w:val="none" w:sz="0" w:space="0" w:color="auto"/>
            <w:left w:val="none" w:sz="0" w:space="0" w:color="auto"/>
            <w:bottom w:val="none" w:sz="0" w:space="0" w:color="auto"/>
            <w:right w:val="none" w:sz="0" w:space="0" w:color="auto"/>
          </w:divBdr>
        </w:div>
        <w:div w:id="1473525055">
          <w:marLeft w:val="0"/>
          <w:marRight w:val="0"/>
          <w:marTop w:val="0"/>
          <w:marBottom w:val="0"/>
          <w:divBdr>
            <w:top w:val="none" w:sz="0" w:space="0" w:color="auto"/>
            <w:left w:val="none" w:sz="0" w:space="0" w:color="auto"/>
            <w:bottom w:val="none" w:sz="0" w:space="0" w:color="auto"/>
            <w:right w:val="none" w:sz="0" w:space="0" w:color="auto"/>
          </w:divBdr>
        </w:div>
        <w:div w:id="1457868371">
          <w:marLeft w:val="0"/>
          <w:marRight w:val="0"/>
          <w:marTop w:val="0"/>
          <w:marBottom w:val="0"/>
          <w:divBdr>
            <w:top w:val="none" w:sz="0" w:space="0" w:color="auto"/>
            <w:left w:val="none" w:sz="0" w:space="0" w:color="auto"/>
            <w:bottom w:val="none" w:sz="0" w:space="0" w:color="auto"/>
            <w:right w:val="none" w:sz="0" w:space="0" w:color="auto"/>
          </w:divBdr>
        </w:div>
        <w:div w:id="1503623901">
          <w:marLeft w:val="0"/>
          <w:marRight w:val="0"/>
          <w:marTop w:val="0"/>
          <w:marBottom w:val="0"/>
          <w:divBdr>
            <w:top w:val="none" w:sz="0" w:space="0" w:color="auto"/>
            <w:left w:val="none" w:sz="0" w:space="0" w:color="auto"/>
            <w:bottom w:val="none" w:sz="0" w:space="0" w:color="auto"/>
            <w:right w:val="none" w:sz="0" w:space="0" w:color="auto"/>
          </w:divBdr>
        </w:div>
        <w:div w:id="459152039">
          <w:marLeft w:val="0"/>
          <w:marRight w:val="0"/>
          <w:marTop w:val="0"/>
          <w:marBottom w:val="0"/>
          <w:divBdr>
            <w:top w:val="none" w:sz="0" w:space="0" w:color="auto"/>
            <w:left w:val="none" w:sz="0" w:space="0" w:color="auto"/>
            <w:bottom w:val="none" w:sz="0" w:space="0" w:color="auto"/>
            <w:right w:val="none" w:sz="0" w:space="0" w:color="auto"/>
          </w:divBdr>
        </w:div>
        <w:div w:id="210460301">
          <w:marLeft w:val="0"/>
          <w:marRight w:val="0"/>
          <w:marTop w:val="0"/>
          <w:marBottom w:val="0"/>
          <w:divBdr>
            <w:top w:val="none" w:sz="0" w:space="0" w:color="auto"/>
            <w:left w:val="none" w:sz="0" w:space="0" w:color="auto"/>
            <w:bottom w:val="none" w:sz="0" w:space="0" w:color="auto"/>
            <w:right w:val="none" w:sz="0" w:space="0" w:color="auto"/>
          </w:divBdr>
        </w:div>
        <w:div w:id="1672026262">
          <w:marLeft w:val="0"/>
          <w:marRight w:val="0"/>
          <w:marTop w:val="0"/>
          <w:marBottom w:val="0"/>
          <w:divBdr>
            <w:top w:val="none" w:sz="0" w:space="0" w:color="auto"/>
            <w:left w:val="none" w:sz="0" w:space="0" w:color="auto"/>
            <w:bottom w:val="none" w:sz="0" w:space="0" w:color="auto"/>
            <w:right w:val="none" w:sz="0" w:space="0" w:color="auto"/>
          </w:divBdr>
        </w:div>
        <w:div w:id="1274290804">
          <w:marLeft w:val="0"/>
          <w:marRight w:val="0"/>
          <w:marTop w:val="0"/>
          <w:marBottom w:val="0"/>
          <w:divBdr>
            <w:top w:val="none" w:sz="0" w:space="0" w:color="auto"/>
            <w:left w:val="none" w:sz="0" w:space="0" w:color="auto"/>
            <w:bottom w:val="none" w:sz="0" w:space="0" w:color="auto"/>
            <w:right w:val="none" w:sz="0" w:space="0" w:color="auto"/>
          </w:divBdr>
        </w:div>
        <w:div w:id="1275670094">
          <w:marLeft w:val="0"/>
          <w:marRight w:val="0"/>
          <w:marTop w:val="0"/>
          <w:marBottom w:val="0"/>
          <w:divBdr>
            <w:top w:val="none" w:sz="0" w:space="0" w:color="auto"/>
            <w:left w:val="none" w:sz="0" w:space="0" w:color="auto"/>
            <w:bottom w:val="none" w:sz="0" w:space="0" w:color="auto"/>
            <w:right w:val="none" w:sz="0" w:space="0" w:color="auto"/>
          </w:divBdr>
        </w:div>
      </w:divsChild>
    </w:div>
    <w:div w:id="1927691527">
      <w:bodyDiv w:val="1"/>
      <w:marLeft w:val="0"/>
      <w:marRight w:val="0"/>
      <w:marTop w:val="0"/>
      <w:marBottom w:val="0"/>
      <w:divBdr>
        <w:top w:val="none" w:sz="0" w:space="0" w:color="auto"/>
        <w:left w:val="none" w:sz="0" w:space="0" w:color="auto"/>
        <w:bottom w:val="none" w:sz="0" w:space="0" w:color="auto"/>
        <w:right w:val="none" w:sz="0" w:space="0" w:color="auto"/>
      </w:divBdr>
    </w:div>
    <w:div w:id="1979988272">
      <w:bodyDiv w:val="1"/>
      <w:marLeft w:val="0"/>
      <w:marRight w:val="0"/>
      <w:marTop w:val="0"/>
      <w:marBottom w:val="0"/>
      <w:divBdr>
        <w:top w:val="none" w:sz="0" w:space="0" w:color="auto"/>
        <w:left w:val="none" w:sz="0" w:space="0" w:color="auto"/>
        <w:bottom w:val="none" w:sz="0" w:space="0" w:color="auto"/>
        <w:right w:val="none" w:sz="0" w:space="0" w:color="auto"/>
      </w:divBdr>
    </w:div>
    <w:div w:id="2000838478">
      <w:bodyDiv w:val="1"/>
      <w:marLeft w:val="0"/>
      <w:marRight w:val="0"/>
      <w:marTop w:val="0"/>
      <w:marBottom w:val="0"/>
      <w:divBdr>
        <w:top w:val="none" w:sz="0" w:space="0" w:color="auto"/>
        <w:left w:val="none" w:sz="0" w:space="0" w:color="auto"/>
        <w:bottom w:val="none" w:sz="0" w:space="0" w:color="auto"/>
        <w:right w:val="none" w:sz="0" w:space="0" w:color="auto"/>
      </w:divBdr>
      <w:divsChild>
        <w:div w:id="1785464192">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2006207838">
      <w:bodyDiv w:val="1"/>
      <w:marLeft w:val="0"/>
      <w:marRight w:val="0"/>
      <w:marTop w:val="0"/>
      <w:marBottom w:val="0"/>
      <w:divBdr>
        <w:top w:val="none" w:sz="0" w:space="0" w:color="auto"/>
        <w:left w:val="none" w:sz="0" w:space="0" w:color="auto"/>
        <w:bottom w:val="none" w:sz="0" w:space="0" w:color="auto"/>
        <w:right w:val="none" w:sz="0" w:space="0" w:color="auto"/>
      </w:divBdr>
      <w:divsChild>
        <w:div w:id="568737344">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2061785983">
      <w:bodyDiv w:val="1"/>
      <w:marLeft w:val="0"/>
      <w:marRight w:val="0"/>
      <w:marTop w:val="0"/>
      <w:marBottom w:val="0"/>
      <w:divBdr>
        <w:top w:val="none" w:sz="0" w:space="0" w:color="auto"/>
        <w:left w:val="none" w:sz="0" w:space="0" w:color="auto"/>
        <w:bottom w:val="none" w:sz="0" w:space="0" w:color="auto"/>
        <w:right w:val="none" w:sz="0" w:space="0" w:color="auto"/>
      </w:divBdr>
      <w:divsChild>
        <w:div w:id="515997636">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2133622511">
      <w:bodyDiv w:val="1"/>
      <w:marLeft w:val="0"/>
      <w:marRight w:val="0"/>
      <w:marTop w:val="0"/>
      <w:marBottom w:val="0"/>
      <w:divBdr>
        <w:top w:val="none" w:sz="0" w:space="0" w:color="auto"/>
        <w:left w:val="none" w:sz="0" w:space="0" w:color="auto"/>
        <w:bottom w:val="none" w:sz="0" w:space="0" w:color="auto"/>
        <w:right w:val="none" w:sz="0" w:space="0" w:color="auto"/>
      </w:divBdr>
      <w:divsChild>
        <w:div w:id="22947636">
          <w:blockQuote w:val="1"/>
          <w:marLeft w:val="120"/>
          <w:marRight w:val="120"/>
          <w:marTop w:val="240"/>
          <w:marBottom w:val="240"/>
          <w:divBdr>
            <w:top w:val="none" w:sz="0" w:space="0" w:color="auto"/>
            <w:left w:val="single" w:sz="24" w:space="12" w:color="DDDDDD"/>
            <w:bottom w:val="none" w:sz="0" w:space="0" w:color="auto"/>
            <w:right w:val="none" w:sz="0" w:space="0" w:color="auto"/>
          </w:divBdr>
        </w:div>
      </w:divsChild>
    </w:div>
    <w:div w:id="213575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png"/><Relationship Id="rId42" Type="http://schemas.openxmlformats.org/officeDocument/2006/relationships/hyperlink" Target="http://www.tairan.com/archives/6126" TargetMode="Externa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hyperlink" Target="http://www.opengl-tutorial.org/intermediate-tutorials/tutorial-12-opengl-extensions/" TargetMode="External"/><Relationship Id="rId159" Type="http://schemas.openxmlformats.org/officeDocument/2006/relationships/hyperlink" Target="http://www.cse.illinois.edu/iem/least_squares/gram_schmidt/" TargetMode="External"/><Relationship Id="rId170" Type="http://schemas.openxmlformats.org/officeDocument/2006/relationships/hyperlink" Target="http://www.katjaas.nl/transpose/transpose.html" TargetMode="External"/><Relationship Id="rId191" Type="http://schemas.openxmlformats.org/officeDocument/2006/relationships/hyperlink" Target="http://www.opengl-tutorial.org/intermediate-tutorials/tutorial-12-opengl-extensions/" TargetMode="External"/><Relationship Id="rId205" Type="http://schemas.openxmlformats.org/officeDocument/2006/relationships/image" Target="media/image98.png"/><Relationship Id="rId107" Type="http://schemas.openxmlformats.org/officeDocument/2006/relationships/image" Target="media/image54.png"/><Relationship Id="rId11" Type="http://schemas.openxmlformats.org/officeDocument/2006/relationships/hyperlink" Target="http://www.opengl-tutorial.org/?page_id=200" TargetMode="External"/><Relationship Id="rId32" Type="http://schemas.openxmlformats.org/officeDocument/2006/relationships/image" Target="media/image8.png"/><Relationship Id="rId37" Type="http://schemas.openxmlformats.org/officeDocument/2006/relationships/image" Target="media/image9.png"/><Relationship Id="rId53" Type="http://schemas.openxmlformats.org/officeDocument/2006/relationships/hyperlink" Target="http://www.cs.princeton.edu/~gewang/projects/darth/stuff/quat_faq.html" TargetMode="External"/><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image" Target="media/image39.png"/><Relationship Id="rId102" Type="http://schemas.openxmlformats.org/officeDocument/2006/relationships/hyperlink" Target="http://www.opengl-tutorial.org/beginners-tutorials/tutorial-8-basic-shading/" TargetMode="External"/><Relationship Id="rId123" Type="http://schemas.openxmlformats.org/officeDocument/2006/relationships/image" Target="media/image63.png"/><Relationship Id="rId128" Type="http://schemas.openxmlformats.org/officeDocument/2006/relationships/hyperlink" Target="http://www.tairan.com/archives/6126" TargetMode="External"/><Relationship Id="rId144" Type="http://schemas.openxmlformats.org/officeDocument/2006/relationships/hyperlink" Target="http://glew.sourceforge.net/" TargetMode="External"/><Relationship Id="rId149" Type="http://schemas.openxmlformats.org/officeDocument/2006/relationships/hyperlink" Target="http://www.opengl-tutorial.org/beginners-tutorials/tutorial-8-basic-shading/" TargetMode="External"/><Relationship Id="rId5" Type="http://schemas.openxmlformats.org/officeDocument/2006/relationships/webSettings" Target="webSettings.xml"/><Relationship Id="rId90" Type="http://schemas.openxmlformats.org/officeDocument/2006/relationships/hyperlink" Target="http://www.oldunreal.com/editing/s3tc/ARB_texture_compression.pdf" TargetMode="External"/><Relationship Id="rId95" Type="http://schemas.openxmlformats.org/officeDocument/2006/relationships/image" Target="media/image49.gif"/><Relationship Id="rId160" Type="http://schemas.openxmlformats.org/officeDocument/2006/relationships/image" Target="media/image77.jpeg"/><Relationship Id="rId165" Type="http://schemas.openxmlformats.org/officeDocument/2006/relationships/image" Target="media/image82.jpeg"/><Relationship Id="rId181" Type="http://schemas.openxmlformats.org/officeDocument/2006/relationships/hyperlink" Target="http://www.opengl.org/sdk/docs/man/xhtml/glTexImage2D.xml" TargetMode="External"/><Relationship Id="rId186" Type="http://schemas.openxmlformats.org/officeDocument/2006/relationships/image" Target="media/image85.png"/><Relationship Id="rId211" Type="http://schemas.openxmlformats.org/officeDocument/2006/relationships/theme" Target="theme/theme1.xml"/><Relationship Id="rId22" Type="http://schemas.openxmlformats.org/officeDocument/2006/relationships/hyperlink" Target="http://www.tairan.com/usr/uploads/auto_save_image/2014/02/130413kjt.png" TargetMode="External"/><Relationship Id="rId27" Type="http://schemas.openxmlformats.org/officeDocument/2006/relationships/hyperlink" Target="http://www.cmake.org/cmake/resources/software.html" TargetMode="External"/><Relationship Id="rId43" Type="http://schemas.openxmlformats.org/officeDocument/2006/relationships/hyperlink" Target="http://www.opengl-tutorial.org/beginners-tutorials/tutorial-3-matrices/" TargetMode="External"/><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hyperlink" Target="http://www.opengl-tutorial.org/beginners-tutorials/tutorial-4-a-colored-cube/" TargetMode="External"/><Relationship Id="rId113" Type="http://schemas.openxmlformats.org/officeDocument/2006/relationships/hyperlink" Target="https://github.com/cybercser/OpenGL_3_3_Tutorial_Translation/blob/master/Tutorial%209%20VBO%20Indexing%20opengl-tutorial.org.md" TargetMode="External"/><Relationship Id="rId118" Type="http://schemas.openxmlformats.org/officeDocument/2006/relationships/hyperlink" Target="http://www.opengl-tutorial.org/miscellaneous/useful-tools-links/" TargetMode="External"/><Relationship Id="rId134" Type="http://schemas.openxmlformats.org/officeDocument/2006/relationships/hyperlink" Target="http://www.asciitable.com/" TargetMode="External"/><Relationship Id="rId139" Type="http://schemas.openxmlformats.org/officeDocument/2006/relationships/hyperlink" Target="https://github.com/cybercser/OpenGL_3_3_Tutorial_Translation/blob/master/Tutorial%2011%202D%20text%20opengl-tutorial.org.md" TargetMode="External"/><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68.jpeg"/><Relationship Id="rId155" Type="http://schemas.openxmlformats.org/officeDocument/2006/relationships/image" Target="media/image73.png"/><Relationship Id="rId171" Type="http://schemas.openxmlformats.org/officeDocument/2006/relationships/hyperlink" Target="http://www.terathon.com/code/tangent.html" TargetMode="External"/><Relationship Id="rId176" Type="http://schemas.openxmlformats.org/officeDocument/2006/relationships/hyperlink" Target="https://github.com/cybercser/OpenGL_3_3_Tutorial_Translation/blob/master/Tutorial%2014%20%20Render%20To%20Texture%20opengl-tutorial.org.md" TargetMode="External"/><Relationship Id="rId192" Type="http://schemas.openxmlformats.org/officeDocument/2006/relationships/hyperlink" Target="https://github.com/cybercser/OpenGL_3_3_Tutorial_Translation/blob/master/Tutorial%2016%20Shadow%20mapping%20opengl-tutorial.org.md" TargetMode="External"/><Relationship Id="rId197" Type="http://schemas.openxmlformats.org/officeDocument/2006/relationships/image" Target="media/image91.png"/><Relationship Id="rId206" Type="http://schemas.openxmlformats.org/officeDocument/2006/relationships/image" Target="media/image99.png"/><Relationship Id="rId201" Type="http://schemas.openxmlformats.org/officeDocument/2006/relationships/image" Target="media/image94.png"/><Relationship Id="rId12" Type="http://schemas.openxmlformats.org/officeDocument/2006/relationships/hyperlink" Target="http://www.tairan.com/usr/uploads/auto_save_image/2014/02/130353ko9.png" TargetMode="External"/><Relationship Id="rId17" Type="http://schemas.openxmlformats.org/officeDocument/2006/relationships/image" Target="media/image3.png"/><Relationship Id="rId33" Type="http://schemas.openxmlformats.org/officeDocument/2006/relationships/hyperlink" Target="http://www.opengl-tutorial.org/?page_id=210" TargetMode="External"/><Relationship Id="rId38" Type="http://schemas.openxmlformats.org/officeDocument/2006/relationships/hyperlink" Target="http://www.tairan.com/usr/uploads/2014/02/2_triangle_no_shader.png" TargetMode="External"/><Relationship Id="rId59" Type="http://schemas.openxmlformats.org/officeDocument/2006/relationships/image" Target="media/image25.png"/><Relationship Id="rId103" Type="http://schemas.openxmlformats.org/officeDocument/2006/relationships/hyperlink" Target="http://www.opengl-tutorial.org/zh-hans/beginners-tutorials-zh/tutorial-8-basic-shading-zh/" TargetMode="External"/><Relationship Id="rId108" Type="http://schemas.openxmlformats.org/officeDocument/2006/relationships/image" Target="media/image55.png"/><Relationship Id="rId124" Type="http://schemas.openxmlformats.org/officeDocument/2006/relationships/image" Target="media/image64.png"/><Relationship Id="rId129" Type="http://schemas.openxmlformats.org/officeDocument/2006/relationships/hyperlink" Target="http://www.opengl-tutorial.org/beginners-tutorials/tutorial-8-basic-shading/" TargetMode="External"/><Relationship Id="rId54" Type="http://schemas.openxmlformats.org/officeDocument/2006/relationships/image" Target="media/image20.png"/><Relationship Id="rId70" Type="http://schemas.openxmlformats.org/officeDocument/2006/relationships/hyperlink" Target="http://www.opengl-tutorial.org/zh-hans/beginners-tutorials-zh/tutorial-4-a-colored-cube-zh/" TargetMode="External"/><Relationship Id="rId75" Type="http://schemas.openxmlformats.org/officeDocument/2006/relationships/hyperlink" Target="http://www.tairan.com/archives/6126" TargetMode="External"/><Relationship Id="rId91" Type="http://schemas.openxmlformats.org/officeDocument/2006/relationships/hyperlink" Target="http://www.tairan.com/archives/6126" TargetMode="External"/><Relationship Id="rId96" Type="http://schemas.openxmlformats.org/officeDocument/2006/relationships/hyperlink" Target="http://www.tairan.com/archives/6126" TargetMode="External"/><Relationship Id="rId140" Type="http://schemas.openxmlformats.org/officeDocument/2006/relationships/image" Target="media/image67.png"/><Relationship Id="rId145" Type="http://schemas.openxmlformats.org/officeDocument/2006/relationships/hyperlink" Target="https://github.com/skaslev/gl3w" TargetMode="External"/><Relationship Id="rId161" Type="http://schemas.openxmlformats.org/officeDocument/2006/relationships/image" Target="media/image78.png"/><Relationship Id="rId166" Type="http://schemas.openxmlformats.org/officeDocument/2006/relationships/hyperlink" Target="http://www.crazybump.com/" TargetMode="External"/><Relationship Id="rId182" Type="http://schemas.openxmlformats.org/officeDocument/2006/relationships/hyperlink" Target="https://stackedit.io/" TargetMode="External"/><Relationship Id="rId187" Type="http://schemas.openxmlformats.org/officeDocument/2006/relationships/hyperlink" Target="http://v.youku.com/v_show/id_XNDg5MjYzMzk2.html" TargetMode="External"/><Relationship Id="rId1" Type="http://schemas.openxmlformats.org/officeDocument/2006/relationships/numbering" Target="numbering.xml"/><Relationship Id="rId6" Type="http://schemas.openxmlformats.org/officeDocument/2006/relationships/hyperlink" Target="http://www.tairan.com/archives/6126" TargetMode="External"/><Relationship Id="rId23" Type="http://schemas.openxmlformats.org/officeDocument/2006/relationships/image" Target="media/image6.png"/><Relationship Id="rId28" Type="http://schemas.openxmlformats.org/officeDocument/2006/relationships/hyperlink" Target="http://www.opengl-tutorial.org/?page_id=200" TargetMode="External"/><Relationship Id="rId49" Type="http://schemas.openxmlformats.org/officeDocument/2006/relationships/image" Target="media/image16.png"/><Relationship Id="rId114" Type="http://schemas.openxmlformats.org/officeDocument/2006/relationships/image" Target="media/image58.png"/><Relationship Id="rId119" Type="http://schemas.openxmlformats.org/officeDocument/2006/relationships/hyperlink" Target="http://www.tairan.com/archives/6126" TargetMode="External"/><Relationship Id="rId44" Type="http://schemas.openxmlformats.org/officeDocument/2006/relationships/hyperlink" Target="http://www.opengl-tutorial.org/zh-hans/beginners-tutorials-zh/tutorial-3-matrices-zh/" TargetMode="External"/><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1.png"/><Relationship Id="rId86" Type="http://schemas.openxmlformats.org/officeDocument/2006/relationships/image" Target="media/image46.jpeg"/><Relationship Id="rId130" Type="http://schemas.openxmlformats.org/officeDocument/2006/relationships/hyperlink" Target="https://github.com/cybercser/OpenGL_3_3_Tutorial_Translation/blob/master/Tutorial%2011%202D%20text%20opengl-tutorial.org.md" TargetMode="External"/><Relationship Id="rId135" Type="http://schemas.openxmlformats.org/officeDocument/2006/relationships/hyperlink" Target="http://www.joelonsoftware.com/articles/Unicode.html" TargetMode="External"/><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83.png"/><Relationship Id="rId198" Type="http://schemas.openxmlformats.org/officeDocument/2006/relationships/image" Target="media/image92.png"/><Relationship Id="rId172" Type="http://schemas.openxmlformats.org/officeDocument/2006/relationships/hyperlink" Target="http://www.amazon.com/dp/1568814240" TargetMode="External"/><Relationship Id="rId193" Type="http://schemas.openxmlformats.org/officeDocument/2006/relationships/image" Target="media/image87.png"/><Relationship Id="rId202" Type="http://schemas.openxmlformats.org/officeDocument/2006/relationships/image" Target="media/image95.png"/><Relationship Id="rId207" Type="http://schemas.openxmlformats.org/officeDocument/2006/relationships/image" Target="media/image100.png"/><Relationship Id="rId13" Type="http://schemas.openxmlformats.org/officeDocument/2006/relationships/image" Target="media/image1.png"/><Relationship Id="rId18" Type="http://schemas.openxmlformats.org/officeDocument/2006/relationships/hyperlink" Target="http://www.tairan.com/usr/uploads/auto_save_image/2014/02/130404f0E.png" TargetMode="External"/><Relationship Id="rId39" Type="http://schemas.openxmlformats.org/officeDocument/2006/relationships/image" Target="media/image10.png"/><Relationship Id="rId109" Type="http://schemas.openxmlformats.org/officeDocument/2006/relationships/image" Target="media/image56.png"/><Relationship Id="rId34" Type="http://schemas.openxmlformats.org/officeDocument/2006/relationships/hyperlink" Target="http://www.tairan.com/archives/6126" TargetMode="External"/><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hyperlink" Target="http://www.opengl-tutorial.org/beginners-tutorials/tutorial-5-a-textured-cube/" TargetMode="External"/><Relationship Id="rId97" Type="http://schemas.openxmlformats.org/officeDocument/2006/relationships/hyperlink" Target="http://www.opengl-tutorial.org/beginners-tutorials/tutorial-7-model-loading/" TargetMode="External"/><Relationship Id="rId104" Type="http://schemas.openxmlformats.org/officeDocument/2006/relationships/image" Target="media/image51.png"/><Relationship Id="rId120" Type="http://schemas.openxmlformats.org/officeDocument/2006/relationships/hyperlink" Target="http://www.opengl-tutorial.org/beginners-tutorials/tutorial-8-basic-shading/" TargetMode="External"/><Relationship Id="rId125" Type="http://schemas.openxmlformats.org/officeDocument/2006/relationships/hyperlink" Target="http://citeseerx.ist.psu.edu/viewdoc/download?doi=10.1.1.18.9286&amp;rep=rep1&amp;type=pdf" TargetMode="External"/><Relationship Id="rId141" Type="http://schemas.openxmlformats.org/officeDocument/2006/relationships/hyperlink" Target="http://www.opengl.org/registry/specs/NV/path_rendering.txt" TargetMode="External"/><Relationship Id="rId146" Type="http://schemas.openxmlformats.org/officeDocument/2006/relationships/hyperlink" Target="http://www.tairan.com/archives/6126" TargetMode="External"/><Relationship Id="rId167" Type="http://schemas.openxmlformats.org/officeDocument/2006/relationships/hyperlink" Target="http://developer.nvidia.com/nvidia-texture-tools-adobe-photoshop" TargetMode="External"/><Relationship Id="rId188" Type="http://schemas.openxmlformats.org/officeDocument/2006/relationships/hyperlink" Target="http://player.vimeo.com/video/24359223?title=0&amp;byline=0&amp;portrait=0" TargetMode="External"/><Relationship Id="rId7" Type="http://schemas.openxmlformats.org/officeDocument/2006/relationships/hyperlink" Target="http://www.opengl-tutorial.org/beginners-tutorials/tutorial-1-opening-a-window/" TargetMode="External"/><Relationship Id="rId71" Type="http://schemas.openxmlformats.org/officeDocument/2006/relationships/image" Target="media/image34.png"/><Relationship Id="rId92" Type="http://schemas.openxmlformats.org/officeDocument/2006/relationships/hyperlink" Target="http://www.opengl-tutorial.org/beginners-tutorials/tutorial-6-keyboard-and-mouse/" TargetMode="External"/><Relationship Id="rId162" Type="http://schemas.openxmlformats.org/officeDocument/2006/relationships/image" Target="media/image79.png"/><Relationship Id="rId183" Type="http://schemas.openxmlformats.org/officeDocument/2006/relationships/hyperlink" Target="http://www.tairan.com/archives/6126" TargetMode="External"/><Relationship Id="rId2" Type="http://schemas.openxmlformats.org/officeDocument/2006/relationships/styles" Target="styles.xml"/><Relationship Id="rId29" Type="http://schemas.openxmlformats.org/officeDocument/2006/relationships/hyperlink" Target="http://www.tairan.com/usr/uploads/auto_save_image/2014/02/130415PQI.png" TargetMode="External"/><Relationship Id="rId24" Type="http://schemas.openxmlformats.org/officeDocument/2006/relationships/hyperlink" Target="http://help.ubuntu.com/community/BinaryDriverHowto" TargetMode="External"/><Relationship Id="rId40" Type="http://schemas.openxmlformats.org/officeDocument/2006/relationships/hyperlink" Target="http://www.tairan.com/usr/uploads/2014/02/3_red_triangle.png" TargetMode="External"/><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hyperlink" Target="http://developer.amd.com/tools-and-sdks/archive/legacy-cpu-gpu-tools/the-compressonator/" TargetMode="External"/><Relationship Id="rId110" Type="http://schemas.openxmlformats.org/officeDocument/2006/relationships/image" Target="media/image57.png"/><Relationship Id="rId115" Type="http://schemas.openxmlformats.org/officeDocument/2006/relationships/image" Target="media/image59.png"/><Relationship Id="rId131" Type="http://schemas.openxmlformats.org/officeDocument/2006/relationships/image" Target="media/image65.png"/><Relationship Id="rId136" Type="http://schemas.openxmlformats.org/officeDocument/2006/relationships/hyperlink" Target="http://www.valvesoftware.com/publications/2007/SIGGRAPH2007_AlphaTestedMagnification.pdf" TargetMode="External"/><Relationship Id="rId157" Type="http://schemas.openxmlformats.org/officeDocument/2006/relationships/image" Target="media/image75.png"/><Relationship Id="rId178" Type="http://schemas.openxmlformats.org/officeDocument/2006/relationships/hyperlink" Target="http://developer.amd.com/media/gpu_assets/Depth_in-depth.pdf" TargetMode="External"/><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70.png"/><Relationship Id="rId173" Type="http://schemas.openxmlformats.org/officeDocument/2006/relationships/hyperlink" Target="http://www.amazon.com/dp/1584504250" TargetMode="External"/><Relationship Id="rId194" Type="http://schemas.openxmlformats.org/officeDocument/2006/relationships/image" Target="media/image88.png"/><Relationship Id="rId199" Type="http://schemas.openxmlformats.org/officeDocument/2006/relationships/image" Target="media/image93.png"/><Relationship Id="rId203" Type="http://schemas.openxmlformats.org/officeDocument/2006/relationships/image" Target="media/image96.png"/><Relationship Id="rId208" Type="http://schemas.openxmlformats.org/officeDocument/2006/relationships/image" Target="media/image101.png"/><Relationship Id="rId19" Type="http://schemas.openxmlformats.org/officeDocument/2006/relationships/image" Target="media/image4.png"/><Relationship Id="rId14" Type="http://schemas.openxmlformats.org/officeDocument/2006/relationships/hyperlink" Target="http://www.tairan.com/usr/uploads/auto_save_image/2014/02/130358Ln0.png" TargetMode="External"/><Relationship Id="rId30" Type="http://schemas.openxmlformats.org/officeDocument/2006/relationships/image" Target="media/image7.png"/><Relationship Id="rId35" Type="http://schemas.openxmlformats.org/officeDocument/2006/relationships/hyperlink" Target="http://www.opengl-tutorial.org/beginners-tutorials/tutorial-2-the-first-triangle/" TargetMode="External"/><Relationship Id="rId56" Type="http://schemas.openxmlformats.org/officeDocument/2006/relationships/image" Target="media/image22.png"/><Relationship Id="rId77" Type="http://schemas.openxmlformats.org/officeDocument/2006/relationships/hyperlink" Target="http://www.opengl-tutorial.org/zh-hans/beginners-tutorials-zh/tutorial-5-a-textured-cube-zh/" TargetMode="External"/><Relationship Id="rId100" Type="http://schemas.openxmlformats.org/officeDocument/2006/relationships/hyperlink" Target="http://www.opengl-tutorial.org/miscellaneous/useful-tools-links/" TargetMode="External"/><Relationship Id="rId105" Type="http://schemas.openxmlformats.org/officeDocument/2006/relationships/image" Target="media/image52.png"/><Relationship Id="rId126" Type="http://schemas.openxmlformats.org/officeDocument/2006/relationships/hyperlink" Target="http://fr.slideshare.net/hgruen/oit-and-indirect-illumination-using-dx11-linked-lists" TargetMode="External"/><Relationship Id="rId147" Type="http://schemas.openxmlformats.org/officeDocument/2006/relationships/hyperlink" Target="http://www.opengl-tutorial.org/intermediate-tutorials/tutorial-12-opengl-extensions/" TargetMode="External"/><Relationship Id="rId168" Type="http://schemas.openxmlformats.org/officeDocument/2006/relationships/hyperlink" Target="http://www.zarria.net/nrmphoto/nrmphoto.html" TargetMode="External"/><Relationship Id="rId8" Type="http://schemas.openxmlformats.org/officeDocument/2006/relationships/hyperlink" Target="http://www.microsoft.com/express/Downloads/" TargetMode="External"/><Relationship Id="rId51" Type="http://schemas.openxmlformats.org/officeDocument/2006/relationships/image" Target="media/image18.png"/><Relationship Id="rId72" Type="http://schemas.openxmlformats.org/officeDocument/2006/relationships/image" Target="media/image35.png"/><Relationship Id="rId93" Type="http://schemas.openxmlformats.org/officeDocument/2006/relationships/hyperlink" Target="http://www.opengl-tutorial.org/zh-hans/beginners-tutorials-zh/tutorial-6-keyboard-and-mouse-zh/" TargetMode="External"/><Relationship Id="rId98" Type="http://schemas.openxmlformats.org/officeDocument/2006/relationships/hyperlink" Target="http://www.opengl-tutorial.org/zh-hans/beginners-tutorials-zh/tutorial-7-model-loading-zh/" TargetMode="External"/><Relationship Id="rId121" Type="http://schemas.openxmlformats.org/officeDocument/2006/relationships/hyperlink" Target="https://github.com/cybercser/OpenGL_3_3_Tutorial_Translation/blob/master/Tutorial%2010%20Transparency%20opengl-tutorial.org.md" TargetMode="External"/><Relationship Id="rId142" Type="http://schemas.openxmlformats.org/officeDocument/2006/relationships/hyperlink" Target="http://code.google.com/p/opengl-tutorial-org/source/browse/tutorial14_render_to_texture/tutorial14.cpp?name=2.1%20branch" TargetMode="External"/><Relationship Id="rId163" Type="http://schemas.openxmlformats.org/officeDocument/2006/relationships/image" Target="media/image80.png"/><Relationship Id="rId184" Type="http://schemas.openxmlformats.org/officeDocument/2006/relationships/hyperlink" Target="http://www.opengl-tutorial.org/intermediate-tutorials/tutorial-12-opengl-extensions/" TargetMode="External"/><Relationship Id="rId189" Type="http://schemas.openxmlformats.org/officeDocument/2006/relationships/image" Target="media/image86.png"/><Relationship Id="rId3" Type="http://schemas.microsoft.com/office/2007/relationships/stylesWithEffects" Target="stylesWithEffects.xml"/><Relationship Id="rId25" Type="http://schemas.openxmlformats.org/officeDocument/2006/relationships/hyperlink" Target="http://www.opengl-tutorial.org/?page_id=200" TargetMode="External"/><Relationship Id="rId46" Type="http://schemas.openxmlformats.org/officeDocument/2006/relationships/image" Target="media/image13.gif"/><Relationship Id="rId67" Type="http://schemas.openxmlformats.org/officeDocument/2006/relationships/image" Target="media/image33.png"/><Relationship Id="rId116" Type="http://schemas.openxmlformats.org/officeDocument/2006/relationships/image" Target="media/image60.png"/><Relationship Id="rId137" Type="http://schemas.openxmlformats.org/officeDocument/2006/relationships/hyperlink" Target="http://www.tairan.com/archives/6126" TargetMode="External"/><Relationship Id="rId158" Type="http://schemas.openxmlformats.org/officeDocument/2006/relationships/image" Target="media/image76.png"/><Relationship Id="rId20" Type="http://schemas.openxmlformats.org/officeDocument/2006/relationships/hyperlink" Target="http://www.tairan.com/usr/uploads/auto_save_image/2014/02/130409Ouz.png" TargetMode="External"/><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3.png"/><Relationship Id="rId88" Type="http://schemas.openxmlformats.org/officeDocument/2006/relationships/hyperlink" Target="http://en.wikipedia.org/wiki/S3_Texture_Compression" TargetMode="External"/><Relationship Id="rId111" Type="http://schemas.openxmlformats.org/officeDocument/2006/relationships/hyperlink" Target="http://www.tairan.com/archives/6126" TargetMode="External"/><Relationship Id="rId132" Type="http://schemas.openxmlformats.org/officeDocument/2006/relationships/image" Target="media/image66.png"/><Relationship Id="rId153" Type="http://schemas.openxmlformats.org/officeDocument/2006/relationships/image" Target="media/image71.png"/><Relationship Id="rId174" Type="http://schemas.openxmlformats.org/officeDocument/2006/relationships/hyperlink" Target="http://www.tairan.com/archives/6126" TargetMode="External"/><Relationship Id="rId179" Type="http://schemas.openxmlformats.org/officeDocument/2006/relationships/image" Target="media/image84.png"/><Relationship Id="rId195" Type="http://schemas.openxmlformats.org/officeDocument/2006/relationships/image" Target="media/image89.png"/><Relationship Id="rId209" Type="http://schemas.openxmlformats.org/officeDocument/2006/relationships/image" Target="media/image102.png"/><Relationship Id="rId190" Type="http://schemas.openxmlformats.org/officeDocument/2006/relationships/hyperlink" Target="http://www.tairan.com/archives/6126" TargetMode="External"/><Relationship Id="rId204" Type="http://schemas.openxmlformats.org/officeDocument/2006/relationships/image" Target="media/image97.png"/><Relationship Id="rId15" Type="http://schemas.openxmlformats.org/officeDocument/2006/relationships/image" Target="media/image2.png"/><Relationship Id="rId36" Type="http://schemas.openxmlformats.org/officeDocument/2006/relationships/hyperlink" Target="http://www.tairan.com/usr/uploads/2014/02/1_screenCoordinates.png" TargetMode="External"/><Relationship Id="rId57" Type="http://schemas.openxmlformats.org/officeDocument/2006/relationships/image" Target="media/image23.png"/><Relationship Id="rId106" Type="http://schemas.openxmlformats.org/officeDocument/2006/relationships/image" Target="media/image53.png"/><Relationship Id="rId127" Type="http://schemas.openxmlformats.org/officeDocument/2006/relationships/hyperlink" Target="http://blog.icare3d.org/2010/07/opengl-40-abuffer-v20-linked-lists-of.html" TargetMode="External"/><Relationship Id="rId10" Type="http://schemas.openxmlformats.org/officeDocument/2006/relationships/hyperlink" Target="http://www.cmake.org/cmake/resources/software.html" TargetMode="External"/><Relationship Id="rId31" Type="http://schemas.openxmlformats.org/officeDocument/2006/relationships/hyperlink" Target="http://www.tairan.com/usr/uploads/auto_save_image/2014/02/130420vpC.png" TargetMode="External"/><Relationship Id="rId52" Type="http://schemas.openxmlformats.org/officeDocument/2006/relationships/image" Target="media/image19.png"/><Relationship Id="rId73" Type="http://schemas.openxmlformats.org/officeDocument/2006/relationships/image" Target="media/image36.png"/><Relationship Id="rId78" Type="http://schemas.openxmlformats.org/officeDocument/2006/relationships/image" Target="media/image38.png"/><Relationship Id="rId94" Type="http://schemas.openxmlformats.org/officeDocument/2006/relationships/image" Target="media/image48.gif"/><Relationship Id="rId99" Type="http://schemas.openxmlformats.org/officeDocument/2006/relationships/image" Target="media/image50.png"/><Relationship Id="rId101" Type="http://schemas.openxmlformats.org/officeDocument/2006/relationships/hyperlink" Target="http://www.tairan.com/archives/6126" TargetMode="External"/><Relationship Id="rId122" Type="http://schemas.openxmlformats.org/officeDocument/2006/relationships/image" Target="media/image62.png"/><Relationship Id="rId143" Type="http://schemas.openxmlformats.org/officeDocument/2006/relationships/hyperlink" Target="http://www.opengl.org/registry/" TargetMode="External"/><Relationship Id="rId148" Type="http://schemas.openxmlformats.org/officeDocument/2006/relationships/hyperlink" Target="https://github.com/cybercser/OpenGL_3_3_Tutorial_Translation/blob/master/Tutorial%2013%20Normal%20Mapping%20opengl-tutorial.org.md" TargetMode="External"/><Relationship Id="rId164" Type="http://schemas.openxmlformats.org/officeDocument/2006/relationships/image" Target="media/image81.gif"/><Relationship Id="rId169" Type="http://schemas.openxmlformats.org/officeDocument/2006/relationships/hyperlink" Target="http://www.katsbits.com/tutorials/textures/making-normal-maps-from-photographs.php" TargetMode="External"/><Relationship Id="rId185" Type="http://schemas.openxmlformats.org/officeDocument/2006/relationships/hyperlink" Target="https://github.com/cybercser/OpenGL_3_3_Tutorial_Translation/blob/master/Tutorial%2015%20Lightmaps%20opengl-toturial.org.md" TargetMode="External"/><Relationship Id="rId4" Type="http://schemas.openxmlformats.org/officeDocument/2006/relationships/settings" Target="settings.xml"/><Relationship Id="rId9" Type="http://schemas.openxmlformats.org/officeDocument/2006/relationships/hyperlink" Target="http://qt-project.org/" TargetMode="External"/><Relationship Id="rId180" Type="http://schemas.openxmlformats.org/officeDocument/2006/relationships/hyperlink" Target="http://www.opengl.org/sdk/docs/man3/xhtml/glTexImage2DMultisample.xml" TargetMode="External"/><Relationship Id="rId210" Type="http://schemas.openxmlformats.org/officeDocument/2006/relationships/fontTable" Target="fontTable.xml"/><Relationship Id="rId26" Type="http://schemas.openxmlformats.org/officeDocument/2006/relationships/hyperlink" Target="http://qt-project.org/" TargetMode="External"/><Relationship Id="rId47" Type="http://schemas.openxmlformats.org/officeDocument/2006/relationships/image" Target="media/image14.png"/><Relationship Id="rId68" Type="http://schemas.openxmlformats.org/officeDocument/2006/relationships/hyperlink" Target="http://www.tairan.com/archives/6126" TargetMode="External"/><Relationship Id="rId89" Type="http://schemas.openxmlformats.org/officeDocument/2006/relationships/image" Target="media/image47.png"/><Relationship Id="rId112" Type="http://schemas.openxmlformats.org/officeDocument/2006/relationships/hyperlink" Target="http://www.opengl-tutorial.org/beginners-tutorials/tutorial-8-basic-shading/" TargetMode="External"/><Relationship Id="rId133" Type="http://schemas.openxmlformats.org/officeDocument/2006/relationships/hyperlink" Target="http://www.codehead.co.uk/cbfg/" TargetMode="External"/><Relationship Id="rId154" Type="http://schemas.openxmlformats.org/officeDocument/2006/relationships/image" Target="media/image72.png"/><Relationship Id="rId175" Type="http://schemas.openxmlformats.org/officeDocument/2006/relationships/hyperlink" Target="http://www.opengl-tutorial.org/intermediate-tutorials/tutorial-12-opengl-extensions/" TargetMode="External"/><Relationship Id="rId196" Type="http://schemas.openxmlformats.org/officeDocument/2006/relationships/image" Target="media/image90.png"/><Relationship Id="rId200" Type="http://schemas.openxmlformats.org/officeDocument/2006/relationships/hyperlink" Target="http://movie.douban.com/subject/1296538/" TargetMode="External"/><Relationship Id="rId16" Type="http://schemas.openxmlformats.org/officeDocument/2006/relationships/hyperlink" Target="http://www.tairan.com/usr/uploads/auto_save_image/2014/02/130402i5n.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188</Pages>
  <Words>15237</Words>
  <Characters>86856</Characters>
  <Application>Microsoft Office Word</Application>
  <DocSecurity>0</DocSecurity>
  <Lines>723</Lines>
  <Paragraphs>203</Paragraphs>
  <ScaleCrop>false</ScaleCrop>
  <Company/>
  <LinksUpToDate>false</LinksUpToDate>
  <CharactersWithSpaces>101890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2016-02-29T05:48:00Z</dcterms:created>
  <dcterms:modified xsi:type="dcterms:W3CDTF">2016-02-29T06:16:00Z</dcterms:modified>
</cp:coreProperties>
</file>